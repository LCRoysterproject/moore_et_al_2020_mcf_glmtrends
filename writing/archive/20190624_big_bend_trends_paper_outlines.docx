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7AAB0" w14:textId="2D4B23B1" w:rsidR="00063BB9" w:rsidRDefault="003F4DD7">
      <w:r>
        <w:t>Title:  Trends in oyster populations in the Big Bend region of the northeastern Gulf of Mexico</w:t>
      </w:r>
      <w:r w:rsidR="00C64199">
        <w:t>: An assessment of river discharge and fishing effects over time and space</w:t>
      </w:r>
      <w:r w:rsidR="008A4958">
        <w:t>.</w:t>
      </w:r>
    </w:p>
    <w:p w14:paraId="6BF4BBBC" w14:textId="22014CE7" w:rsidR="003F4DD7" w:rsidRDefault="003F4DD7">
      <w:r>
        <w:t xml:space="preserve">Authors: </w:t>
      </w:r>
      <w:r w:rsidR="003378AB">
        <w:t>TBD</w:t>
      </w:r>
    </w:p>
    <w:p w14:paraId="356BD2F1" w14:textId="351710F1" w:rsidR="005D7E67" w:rsidRDefault="003F4DD7" w:rsidP="00EB7F03">
      <w:pPr>
        <w:spacing w:after="0" w:line="360" w:lineRule="auto"/>
        <w:rPr>
          <w:rFonts w:cs="Arial"/>
          <w:shd w:val="clear" w:color="auto" w:fill="FFFFFF"/>
        </w:rPr>
      </w:pPr>
      <w:r>
        <w:rPr>
          <w:rFonts w:cs="Arial"/>
          <w:i/>
          <w:shd w:val="clear" w:color="auto" w:fill="FFFFFF"/>
        </w:rPr>
        <w:t>I</w:t>
      </w:r>
      <w:r w:rsidR="00E56217">
        <w:rPr>
          <w:rFonts w:cs="Arial"/>
          <w:i/>
          <w:shd w:val="clear" w:color="auto" w:fill="FFFFFF"/>
        </w:rPr>
        <w:t>ntro</w:t>
      </w:r>
    </w:p>
    <w:p w14:paraId="04883974" w14:textId="640409FD" w:rsidR="00780020" w:rsidRDefault="008A4958" w:rsidP="003266BF">
      <w:pPr>
        <w:spacing w:after="0" w:line="360" w:lineRule="auto"/>
        <w:rPr>
          <w:rFonts w:cs="Arial"/>
          <w:shd w:val="clear" w:color="auto" w:fill="FFFFFF"/>
        </w:rPr>
      </w:pPr>
      <w:r>
        <w:rPr>
          <w:rFonts w:cs="Arial"/>
          <w:shd w:val="clear" w:color="auto" w:fill="FFFFFF"/>
        </w:rPr>
        <w:t>Many species of o</w:t>
      </w:r>
      <w:r w:rsidR="0091744A">
        <w:rPr>
          <w:rFonts w:cs="Arial"/>
          <w:shd w:val="clear" w:color="auto" w:fill="FFFFFF"/>
        </w:rPr>
        <w:t xml:space="preserve">ysters of the </w:t>
      </w:r>
      <w:r>
        <w:rPr>
          <w:rFonts w:cs="Arial"/>
          <w:shd w:val="clear" w:color="auto" w:fill="FFFFFF"/>
        </w:rPr>
        <w:t>family</w:t>
      </w:r>
      <w:r w:rsidR="0091744A">
        <w:rPr>
          <w:rFonts w:cs="Arial"/>
          <w:shd w:val="clear" w:color="auto" w:fill="FFFFFF"/>
        </w:rPr>
        <w:t xml:space="preserve"> </w:t>
      </w:r>
      <w:proofErr w:type="spellStart"/>
      <w:r w:rsidR="0091744A">
        <w:rPr>
          <w:rFonts w:cs="Arial"/>
          <w:shd w:val="clear" w:color="auto" w:fill="FFFFFF"/>
        </w:rPr>
        <w:t>Ostreidae</w:t>
      </w:r>
      <w:proofErr w:type="spellEnd"/>
      <w:r w:rsidR="0091744A">
        <w:rPr>
          <w:rFonts w:cs="Arial"/>
          <w:shd w:val="clear" w:color="auto" w:fill="FFFFFF"/>
        </w:rPr>
        <w:t xml:space="preserve"> are globally </w:t>
      </w:r>
      <w:r w:rsidR="0091744A" w:rsidRPr="006D73E3">
        <w:rPr>
          <w:rFonts w:cstheme="minorHAnsi"/>
          <w:shd w:val="clear" w:color="auto" w:fill="FFFFFF"/>
        </w:rPr>
        <w:t>recognized as a critical estuarine component where they provide important ecosystem and fishery benefits (</w:t>
      </w:r>
      <w:r w:rsidR="006D73E3" w:rsidRPr="006D73E3">
        <w:rPr>
          <w:rFonts w:cstheme="minorHAnsi"/>
          <w:color w:val="222222"/>
          <w:shd w:val="clear" w:color="auto" w:fill="FFFFFF"/>
        </w:rPr>
        <w:t>Gutiérrez</w:t>
      </w:r>
      <w:r w:rsidR="006D73E3" w:rsidRPr="006D73E3">
        <w:rPr>
          <w:rFonts w:cstheme="minorHAnsi"/>
          <w:shd w:val="clear" w:color="auto" w:fill="FFFFFF"/>
        </w:rPr>
        <w:t xml:space="preserve"> et al. 2003; </w:t>
      </w:r>
      <w:r w:rsidR="0091744A" w:rsidRPr="006D73E3">
        <w:rPr>
          <w:rFonts w:cstheme="minorHAnsi"/>
          <w:shd w:val="clear" w:color="auto" w:fill="FFFFFF"/>
        </w:rPr>
        <w:t xml:space="preserve">Coen et al. 2007; </w:t>
      </w:r>
      <w:r w:rsidR="006D73E3">
        <w:rPr>
          <w:rFonts w:cstheme="minorHAnsi"/>
          <w:shd w:val="clear" w:color="auto" w:fill="FFFFFF"/>
        </w:rPr>
        <w:t xml:space="preserve">Carranza et al. 2009; </w:t>
      </w:r>
      <w:r w:rsidR="0091744A" w:rsidRPr="006D73E3">
        <w:rPr>
          <w:rFonts w:cstheme="minorHAnsi"/>
          <w:shd w:val="clear" w:color="auto" w:fill="FFFFFF"/>
        </w:rPr>
        <w:t xml:space="preserve">Grabowski 2012).  </w:t>
      </w:r>
      <w:r>
        <w:rPr>
          <w:rFonts w:cstheme="minorHAnsi"/>
          <w:shd w:val="clear" w:color="auto" w:fill="FFFFFF"/>
        </w:rPr>
        <w:t>Large declines in oyster populations have been observed a</w:t>
      </w:r>
      <w:r w:rsidR="008C38D5" w:rsidRPr="006D73E3">
        <w:rPr>
          <w:rFonts w:cstheme="minorHAnsi"/>
          <w:shd w:val="clear" w:color="auto" w:fill="FFFFFF"/>
        </w:rPr>
        <w:t>t global (Beck et al. 2011), continental (</w:t>
      </w:r>
      <w:r w:rsidR="00D063D6" w:rsidRPr="006D73E3">
        <w:rPr>
          <w:rFonts w:cstheme="minorHAnsi"/>
          <w:shd w:val="clear" w:color="auto" w:fill="FFFFFF"/>
        </w:rPr>
        <w:t xml:space="preserve">Zu </w:t>
      </w:r>
      <w:proofErr w:type="spellStart"/>
      <w:r w:rsidR="008C38D5" w:rsidRPr="006D73E3">
        <w:rPr>
          <w:rFonts w:cstheme="minorHAnsi"/>
          <w:shd w:val="clear" w:color="auto" w:fill="FFFFFF"/>
        </w:rPr>
        <w:t>Ermgassen</w:t>
      </w:r>
      <w:proofErr w:type="spellEnd"/>
      <w:r w:rsidR="008C38D5" w:rsidRPr="006D73E3">
        <w:rPr>
          <w:rFonts w:cstheme="minorHAnsi"/>
          <w:shd w:val="clear" w:color="auto" w:fill="FFFFFF"/>
        </w:rPr>
        <w:t xml:space="preserve"> et al. 2012</w:t>
      </w:r>
      <w:r w:rsidR="00772861" w:rsidRPr="006D73E3">
        <w:rPr>
          <w:rFonts w:cstheme="minorHAnsi"/>
          <w:shd w:val="clear" w:color="auto" w:fill="FFFFFF"/>
        </w:rPr>
        <w:t xml:space="preserve">; </w:t>
      </w:r>
      <w:proofErr w:type="spellStart"/>
      <w:r w:rsidR="00772861" w:rsidRPr="006D73E3">
        <w:rPr>
          <w:rFonts w:cstheme="minorHAnsi"/>
          <w:shd w:val="clear" w:color="auto" w:fill="FFFFFF"/>
        </w:rPr>
        <w:t>Alleway</w:t>
      </w:r>
      <w:proofErr w:type="spellEnd"/>
      <w:r w:rsidR="00772861" w:rsidRPr="006D73E3">
        <w:rPr>
          <w:rFonts w:cstheme="minorHAnsi"/>
          <w:shd w:val="clear" w:color="auto" w:fill="FFFFFF"/>
        </w:rPr>
        <w:t xml:space="preserve"> and Connell 2015</w:t>
      </w:r>
      <w:r w:rsidR="008C38D5" w:rsidRPr="006D73E3">
        <w:rPr>
          <w:rFonts w:cstheme="minorHAnsi"/>
          <w:shd w:val="clear" w:color="auto" w:fill="FFFFFF"/>
        </w:rPr>
        <w:t>), regional (Seavey et al. 2011</w:t>
      </w:r>
      <w:r w:rsidR="003266BF" w:rsidRPr="006D73E3">
        <w:rPr>
          <w:rFonts w:cstheme="minorHAnsi"/>
          <w:shd w:val="clear" w:color="auto" w:fill="FFFFFF"/>
        </w:rPr>
        <w:t xml:space="preserve">; </w:t>
      </w:r>
      <w:proofErr w:type="spellStart"/>
      <w:r w:rsidR="003266BF" w:rsidRPr="006D73E3">
        <w:rPr>
          <w:rFonts w:cstheme="minorHAnsi"/>
          <w:shd w:val="clear" w:color="auto" w:fill="FFFFFF"/>
        </w:rPr>
        <w:t>Wilberg</w:t>
      </w:r>
      <w:proofErr w:type="spellEnd"/>
      <w:r w:rsidR="003266BF" w:rsidRPr="006D73E3">
        <w:rPr>
          <w:rFonts w:cstheme="minorHAnsi"/>
          <w:shd w:val="clear" w:color="auto" w:fill="FFFFFF"/>
        </w:rPr>
        <w:t xml:space="preserve"> 2011</w:t>
      </w:r>
      <w:r w:rsidR="008C38D5" w:rsidRPr="006D73E3">
        <w:rPr>
          <w:rFonts w:cstheme="minorHAnsi"/>
          <w:shd w:val="clear" w:color="auto" w:fill="FFFFFF"/>
        </w:rPr>
        <w:t>), and local spatial scales (</w:t>
      </w:r>
      <w:r w:rsidR="003266BF" w:rsidRPr="006D73E3">
        <w:rPr>
          <w:rFonts w:cstheme="minorHAnsi"/>
          <w:shd w:val="clear" w:color="auto" w:fill="FFFFFF"/>
        </w:rPr>
        <w:t xml:space="preserve">Pine et al. 2015; </w:t>
      </w:r>
      <w:r w:rsidR="008C38D5" w:rsidRPr="006D73E3">
        <w:rPr>
          <w:rFonts w:cstheme="minorHAnsi"/>
          <w:shd w:val="clear" w:color="auto" w:fill="FFFFFF"/>
        </w:rPr>
        <w:t>Grizzle et al. 2018)</w:t>
      </w:r>
      <w:r w:rsidR="003266BF" w:rsidRPr="006D73E3">
        <w:rPr>
          <w:rFonts w:cstheme="minorHAnsi"/>
          <w:shd w:val="clear" w:color="auto" w:fill="FFFFFF"/>
        </w:rPr>
        <w:t>.  These losses have been widely documented</w:t>
      </w:r>
      <w:r w:rsidR="006D73E3">
        <w:rPr>
          <w:rFonts w:cstheme="minorHAnsi"/>
          <w:shd w:val="clear" w:color="auto" w:fill="FFFFFF"/>
        </w:rPr>
        <w:t xml:space="preserve"> including </w:t>
      </w:r>
      <w:r w:rsidR="00FB0816">
        <w:rPr>
          <w:rFonts w:cstheme="minorHAnsi"/>
          <w:shd w:val="clear" w:color="auto" w:fill="FFFFFF"/>
        </w:rPr>
        <w:t xml:space="preserve">localized </w:t>
      </w:r>
      <w:r w:rsidR="006D73E3">
        <w:rPr>
          <w:rFonts w:cstheme="minorHAnsi"/>
          <w:shd w:val="clear" w:color="auto" w:fill="FFFFFF"/>
        </w:rPr>
        <w:t>extirpations in Australia (</w:t>
      </w:r>
      <w:proofErr w:type="spellStart"/>
      <w:r w:rsidR="006D73E3">
        <w:rPr>
          <w:rFonts w:cstheme="minorHAnsi"/>
          <w:shd w:val="clear" w:color="auto" w:fill="FFFFFF"/>
        </w:rPr>
        <w:t>Alleway</w:t>
      </w:r>
      <w:proofErr w:type="spellEnd"/>
      <w:r w:rsidR="006D73E3">
        <w:rPr>
          <w:rFonts w:cstheme="minorHAnsi"/>
          <w:shd w:val="clear" w:color="auto" w:fill="FFFFFF"/>
        </w:rPr>
        <w:t xml:space="preserve"> and Connell 2015) and</w:t>
      </w:r>
      <w:r w:rsidR="003266BF" w:rsidRPr="006D73E3">
        <w:rPr>
          <w:rFonts w:cstheme="minorHAnsi"/>
          <w:shd w:val="clear" w:color="auto" w:fill="FFFFFF"/>
        </w:rPr>
        <w:t xml:space="preserve"> </w:t>
      </w:r>
      <w:r w:rsidR="00FB0816">
        <w:rPr>
          <w:rFonts w:cstheme="minorHAnsi"/>
          <w:shd w:val="clear" w:color="auto" w:fill="FFFFFF"/>
        </w:rPr>
        <w:t xml:space="preserve">large biomass reductions </w:t>
      </w:r>
      <w:r w:rsidR="003266BF" w:rsidRPr="006D73E3">
        <w:rPr>
          <w:rFonts w:cstheme="minorHAnsi"/>
          <w:shd w:val="clear" w:color="auto" w:fill="FFFFFF"/>
        </w:rPr>
        <w:t>in the US particularly</w:t>
      </w:r>
      <w:r w:rsidR="003266BF">
        <w:rPr>
          <w:rFonts w:cs="Arial"/>
          <w:shd w:val="clear" w:color="auto" w:fill="FFFFFF"/>
        </w:rPr>
        <w:t xml:space="preserve"> in the Chesapeake Bay and US Gulf of Mexico regions where </w:t>
      </w:r>
      <w:r w:rsidR="00780020">
        <w:rPr>
          <w:rFonts w:cs="Arial"/>
          <w:shd w:val="clear" w:color="auto" w:fill="FFFFFF"/>
        </w:rPr>
        <w:t>e</w:t>
      </w:r>
      <w:r w:rsidR="003266BF">
        <w:rPr>
          <w:rFonts w:cs="Arial"/>
          <w:shd w:val="clear" w:color="auto" w:fill="FFFFFF"/>
        </w:rPr>
        <w:t xml:space="preserve">astern oyster </w:t>
      </w:r>
      <w:r w:rsidR="003266BF" w:rsidRPr="003266BF">
        <w:rPr>
          <w:rFonts w:cs="Arial"/>
          <w:i/>
          <w:shd w:val="clear" w:color="auto" w:fill="FFFFFF"/>
        </w:rPr>
        <w:t>Crassostrea virginica</w:t>
      </w:r>
      <w:r w:rsidR="003266BF">
        <w:rPr>
          <w:rFonts w:cs="Arial"/>
          <w:shd w:val="clear" w:color="auto" w:fill="FFFFFF"/>
        </w:rPr>
        <w:t xml:space="preserve"> are highly valued from cultural, fishery, and ecosystem</w:t>
      </w:r>
      <w:r>
        <w:rPr>
          <w:rFonts w:cs="Arial"/>
          <w:shd w:val="clear" w:color="auto" w:fill="FFFFFF"/>
        </w:rPr>
        <w:t xml:space="preserve"> service</w:t>
      </w:r>
      <w:r w:rsidR="003266BF">
        <w:rPr>
          <w:rFonts w:cs="Arial"/>
          <w:shd w:val="clear" w:color="auto" w:fill="FFFFFF"/>
        </w:rPr>
        <w:t xml:space="preserve"> perspectives.  </w:t>
      </w:r>
      <w:r w:rsidR="007F11CE">
        <w:rPr>
          <w:rFonts w:cs="Arial"/>
          <w:shd w:val="clear" w:color="auto" w:fill="FFFFFF"/>
        </w:rPr>
        <w:t>T</w:t>
      </w:r>
      <w:r w:rsidR="003266BF">
        <w:rPr>
          <w:rFonts w:cs="Arial"/>
          <w:shd w:val="clear" w:color="auto" w:fill="FFFFFF"/>
        </w:rPr>
        <w:t>he US Gulf of Mexico region alone likely supports the world’s largest remaining natural oyster reefs</w:t>
      </w:r>
      <w:r w:rsidR="00E373BF">
        <w:rPr>
          <w:rFonts w:cs="Arial"/>
          <w:shd w:val="clear" w:color="auto" w:fill="FFFFFF"/>
        </w:rPr>
        <w:t xml:space="preserve"> (Beck et al. 2011</w:t>
      </w:r>
      <w:bookmarkStart w:id="0" w:name="_GoBack"/>
      <w:bookmarkEnd w:id="0"/>
      <w:r w:rsidR="00E373BF">
        <w:rPr>
          <w:rFonts w:cs="Arial"/>
          <w:shd w:val="clear" w:color="auto" w:fill="FFFFFF"/>
        </w:rPr>
        <w:t>)</w:t>
      </w:r>
      <w:r w:rsidR="007F11CE">
        <w:rPr>
          <w:rFonts w:cs="Arial"/>
          <w:shd w:val="clear" w:color="auto" w:fill="FFFFFF"/>
        </w:rPr>
        <w:t xml:space="preserve">, and these reefs provide </w:t>
      </w:r>
      <w:r w:rsidR="00E373BF">
        <w:rPr>
          <w:rFonts w:cs="Arial"/>
          <w:shd w:val="clear" w:color="auto" w:fill="FFFFFF"/>
        </w:rPr>
        <w:t>about 69%</w:t>
      </w:r>
      <w:r w:rsidR="007F11CE">
        <w:rPr>
          <w:rFonts w:cs="Arial"/>
          <w:shd w:val="clear" w:color="auto" w:fill="FFFFFF"/>
        </w:rPr>
        <w:t xml:space="preserve"> of the US commercial wild </w:t>
      </w:r>
      <w:r w:rsidR="00780020">
        <w:rPr>
          <w:rFonts w:cs="Arial"/>
          <w:shd w:val="clear" w:color="auto" w:fill="FFFFFF"/>
        </w:rPr>
        <w:t xml:space="preserve">eastern </w:t>
      </w:r>
      <w:r w:rsidR="007F11CE">
        <w:rPr>
          <w:rFonts w:cs="Arial"/>
          <w:shd w:val="clear" w:color="auto" w:fill="FFFFFF"/>
        </w:rPr>
        <w:t>oyster harvest</w:t>
      </w:r>
      <w:r w:rsidR="00E373BF">
        <w:rPr>
          <w:rFonts w:cs="Arial"/>
          <w:shd w:val="clear" w:color="auto" w:fill="FFFFFF"/>
        </w:rPr>
        <w:t xml:space="preserve"> (2016 data, see </w:t>
      </w:r>
      <w:r w:rsidR="00C64199" w:rsidRPr="00C64199">
        <w:t>https://tinyurl.com/y4yhnre3</w:t>
      </w:r>
      <w:r w:rsidR="00E373BF">
        <w:t>).</w:t>
      </w:r>
      <w:r w:rsidR="003266BF">
        <w:rPr>
          <w:rFonts w:cs="Arial"/>
          <w:shd w:val="clear" w:color="auto" w:fill="FFFFFF"/>
        </w:rPr>
        <w:t xml:space="preserve">  </w:t>
      </w:r>
      <w:r w:rsidR="00780020">
        <w:rPr>
          <w:rFonts w:cs="Arial"/>
          <w:shd w:val="clear" w:color="auto" w:fill="FFFFFF"/>
        </w:rPr>
        <w:t>Florida has historically supported about 10% of this total, but following the collapse of the Apalachicola Bay oyster fishery</w:t>
      </w:r>
      <w:r w:rsidR="000B07AC">
        <w:rPr>
          <w:rFonts w:cs="Arial"/>
          <w:shd w:val="clear" w:color="auto" w:fill="FFFFFF"/>
        </w:rPr>
        <w:t xml:space="preserve"> in 2012</w:t>
      </w:r>
      <w:r w:rsidR="00780020">
        <w:rPr>
          <w:rFonts w:cs="Arial"/>
          <w:shd w:val="clear" w:color="auto" w:fill="FFFFFF"/>
        </w:rPr>
        <w:t xml:space="preserve"> (Pine et al. 2015) this total has declined to about 5%</w:t>
      </w:r>
      <w:r w:rsidR="000B07AC">
        <w:rPr>
          <w:rFonts w:cs="Arial"/>
          <w:shd w:val="clear" w:color="auto" w:fill="FFFFFF"/>
        </w:rPr>
        <w:t xml:space="preserve"> of total landings</w:t>
      </w:r>
      <w:r w:rsidR="00780020">
        <w:rPr>
          <w:rFonts w:cs="Arial"/>
          <w:shd w:val="clear" w:color="auto" w:fill="FFFFFF"/>
        </w:rPr>
        <w:t xml:space="preserve"> (NOAA 2016).</w:t>
      </w:r>
    </w:p>
    <w:p w14:paraId="6CF1977C" w14:textId="3252CA23" w:rsidR="001E1027" w:rsidRDefault="00B024F1" w:rsidP="001D02E0">
      <w:pPr>
        <w:spacing w:after="0" w:line="360" w:lineRule="auto"/>
        <w:ind w:firstLine="720"/>
        <w:rPr>
          <w:rFonts w:cs="Arial"/>
          <w:shd w:val="clear" w:color="auto" w:fill="FFFFFF"/>
        </w:rPr>
      </w:pPr>
      <w:r>
        <w:rPr>
          <w:rFonts w:cs="Arial"/>
          <w:shd w:val="clear" w:color="auto" w:fill="FFFFFF"/>
        </w:rPr>
        <w:t>Here</w:t>
      </w:r>
      <w:r w:rsidR="008A4958">
        <w:rPr>
          <w:rFonts w:cs="Arial"/>
          <w:shd w:val="clear" w:color="auto" w:fill="FFFFFF"/>
        </w:rPr>
        <w:t>,</w:t>
      </w:r>
      <w:r>
        <w:rPr>
          <w:rFonts w:cs="Arial"/>
          <w:shd w:val="clear" w:color="auto" w:fill="FFFFFF"/>
        </w:rPr>
        <w:t xml:space="preserve"> we assess recent trends in</w:t>
      </w:r>
      <w:r w:rsidR="001D02E0">
        <w:rPr>
          <w:rFonts w:cs="Arial"/>
          <w:shd w:val="clear" w:color="auto" w:fill="FFFFFF"/>
        </w:rPr>
        <w:t xml:space="preserve"> intertidal</w:t>
      </w:r>
      <w:r>
        <w:rPr>
          <w:rFonts w:cs="Arial"/>
          <w:shd w:val="clear" w:color="auto" w:fill="FFFFFF"/>
        </w:rPr>
        <w:t xml:space="preserve"> </w:t>
      </w:r>
      <w:r w:rsidR="009A2128">
        <w:rPr>
          <w:rFonts w:cs="Arial"/>
          <w:shd w:val="clear" w:color="auto" w:fill="FFFFFF"/>
        </w:rPr>
        <w:t xml:space="preserve">eastern </w:t>
      </w:r>
      <w:r>
        <w:rPr>
          <w:rFonts w:cs="Arial"/>
          <w:shd w:val="clear" w:color="auto" w:fill="FFFFFF"/>
        </w:rPr>
        <w:t>oyster populations</w:t>
      </w:r>
      <w:r w:rsidR="009A2128">
        <w:rPr>
          <w:rFonts w:cs="Arial"/>
          <w:shd w:val="clear" w:color="auto" w:fill="FFFFFF"/>
        </w:rPr>
        <w:t xml:space="preserve"> (“oyster”</w:t>
      </w:r>
      <w:r w:rsidR="008A4958">
        <w:rPr>
          <w:rFonts w:cs="Arial"/>
          <w:shd w:val="clear" w:color="auto" w:fill="FFFFFF"/>
        </w:rPr>
        <w:t xml:space="preserve"> hereafter</w:t>
      </w:r>
      <w:r w:rsidR="009A2128">
        <w:rPr>
          <w:rFonts w:cs="Arial"/>
          <w:shd w:val="clear" w:color="auto" w:fill="FFFFFF"/>
        </w:rPr>
        <w:t>)</w:t>
      </w:r>
      <w:r>
        <w:rPr>
          <w:rFonts w:cs="Arial"/>
          <w:shd w:val="clear" w:color="auto" w:fill="FFFFFF"/>
        </w:rPr>
        <w:t xml:space="preserve"> in</w:t>
      </w:r>
      <w:r w:rsidR="00B04886">
        <w:rPr>
          <w:rFonts w:cs="Arial"/>
          <w:shd w:val="clear" w:color="auto" w:fill="FFFFFF"/>
        </w:rPr>
        <w:t xml:space="preserve"> </w:t>
      </w:r>
      <w:r w:rsidR="00553229">
        <w:rPr>
          <w:rFonts w:cs="Arial"/>
          <w:shd w:val="clear" w:color="auto" w:fill="FFFFFF"/>
        </w:rPr>
        <w:t xml:space="preserve">the Suwannee River estuary, </w:t>
      </w:r>
      <w:r w:rsidR="00B04886">
        <w:rPr>
          <w:rFonts w:cs="Arial"/>
          <w:shd w:val="clear" w:color="auto" w:fill="FFFFFF"/>
        </w:rPr>
        <w:t xml:space="preserve">an </w:t>
      </w:r>
      <w:r w:rsidR="003C330A">
        <w:rPr>
          <w:rFonts w:cs="Arial"/>
          <w:shd w:val="clear" w:color="auto" w:fill="FFFFFF"/>
        </w:rPr>
        <w:t>area</w:t>
      </w:r>
      <w:r w:rsidR="00B04886">
        <w:rPr>
          <w:rFonts w:cs="Arial"/>
          <w:shd w:val="clear" w:color="auto" w:fill="FFFFFF"/>
        </w:rPr>
        <w:t xml:space="preserve"> of high conservation value in the</w:t>
      </w:r>
      <w:r w:rsidR="00553229">
        <w:rPr>
          <w:rFonts w:cs="Arial"/>
          <w:shd w:val="clear" w:color="auto" w:fill="FFFFFF"/>
        </w:rPr>
        <w:t xml:space="preserve"> </w:t>
      </w:r>
      <w:r w:rsidR="00395DD6">
        <w:rPr>
          <w:rFonts w:cs="Arial"/>
          <w:shd w:val="clear" w:color="auto" w:fill="FFFFFF"/>
        </w:rPr>
        <w:t xml:space="preserve">“Big Bend” region of the </w:t>
      </w:r>
      <w:r w:rsidR="00553229">
        <w:rPr>
          <w:rFonts w:cs="Arial"/>
          <w:shd w:val="clear" w:color="auto" w:fill="FFFFFF"/>
        </w:rPr>
        <w:t>northeastern</w:t>
      </w:r>
      <w:r w:rsidR="00B04886">
        <w:rPr>
          <w:rFonts w:cs="Arial"/>
          <w:shd w:val="clear" w:color="auto" w:fill="FFFFFF"/>
        </w:rPr>
        <w:t xml:space="preserve"> Gulf of Mexico, </w:t>
      </w:r>
      <w:r w:rsidR="001D02E0">
        <w:rPr>
          <w:rFonts w:cs="Arial"/>
          <w:shd w:val="clear" w:color="auto" w:fill="FFFFFF"/>
        </w:rPr>
        <w:t>using fisheries independent data from irregular monitoring efforts.  The Suwannee</w:t>
      </w:r>
      <w:r w:rsidR="00553229">
        <w:rPr>
          <w:rFonts w:cs="Arial"/>
          <w:shd w:val="clear" w:color="auto" w:fill="FFFFFF"/>
        </w:rPr>
        <w:t xml:space="preserve"> River estuary </w:t>
      </w:r>
      <w:r w:rsidR="001D02E0">
        <w:rPr>
          <w:rFonts w:cs="Arial"/>
          <w:shd w:val="clear" w:color="auto" w:fill="FFFFFF"/>
        </w:rPr>
        <w:t>is one of the least developed coastal regions in the continental US as more than 30% of the land area and about 100 km of coastline is protected (Main and Allen 2007)</w:t>
      </w:r>
      <w:r w:rsidR="002A1E40">
        <w:rPr>
          <w:rFonts w:cs="Arial"/>
          <w:shd w:val="clear" w:color="auto" w:fill="FFFFFF"/>
        </w:rPr>
        <w:t xml:space="preserve"> and</w:t>
      </w:r>
      <w:r w:rsidR="001D02E0">
        <w:rPr>
          <w:rFonts w:cs="Arial"/>
          <w:shd w:val="clear" w:color="auto" w:fill="FFFFFF"/>
        </w:rPr>
        <w:t xml:space="preserve"> road and human population densit</w:t>
      </w:r>
      <w:r w:rsidR="008A4958">
        <w:rPr>
          <w:rFonts w:cs="Arial"/>
          <w:shd w:val="clear" w:color="auto" w:fill="FFFFFF"/>
        </w:rPr>
        <w:t>ies are</w:t>
      </w:r>
      <w:r w:rsidR="001D02E0">
        <w:rPr>
          <w:rFonts w:cs="Arial"/>
          <w:shd w:val="clear" w:color="auto" w:fill="FFFFFF"/>
        </w:rPr>
        <w:t xml:space="preserve"> among the lowest in Florida (</w:t>
      </w:r>
      <w:proofErr w:type="spellStart"/>
      <w:r w:rsidR="001D02E0">
        <w:rPr>
          <w:rFonts w:cs="Arial"/>
          <w:shd w:val="clear" w:color="auto" w:fill="FFFFFF"/>
        </w:rPr>
        <w:t>Geselbrach</w:t>
      </w:r>
      <w:proofErr w:type="spellEnd"/>
      <w:r w:rsidR="001D02E0">
        <w:rPr>
          <w:rFonts w:cs="Arial"/>
          <w:shd w:val="clear" w:color="auto" w:fill="FFFFFF"/>
        </w:rPr>
        <w:t xml:space="preserve"> 2007</w:t>
      </w:r>
      <w:r w:rsidR="00B04886">
        <w:rPr>
          <w:rFonts w:cs="Arial"/>
          <w:shd w:val="clear" w:color="auto" w:fill="FFFFFF"/>
        </w:rPr>
        <w:t>; Southwick Associates 2015</w:t>
      </w:r>
      <w:r w:rsidR="001D02E0">
        <w:rPr>
          <w:rFonts w:cs="Arial"/>
          <w:shd w:val="clear" w:color="auto" w:fill="FFFFFF"/>
        </w:rPr>
        <w:t>)</w:t>
      </w:r>
      <w:r w:rsidR="00B04886">
        <w:rPr>
          <w:rFonts w:cs="Arial"/>
          <w:shd w:val="clear" w:color="auto" w:fill="FFFFFF"/>
        </w:rPr>
        <w:t xml:space="preserve">. </w:t>
      </w:r>
      <w:r w:rsidR="00395DD6">
        <w:rPr>
          <w:rFonts w:cs="Arial"/>
          <w:shd w:val="clear" w:color="auto" w:fill="FFFFFF"/>
        </w:rPr>
        <w:t xml:space="preserve">Loss of oyster reefs in this </w:t>
      </w:r>
      <w:r w:rsidR="00C64199">
        <w:rPr>
          <w:rFonts w:cs="Arial"/>
          <w:shd w:val="clear" w:color="auto" w:fill="FFFFFF"/>
        </w:rPr>
        <w:t>area</w:t>
      </w:r>
      <w:r w:rsidR="00395DD6">
        <w:rPr>
          <w:rFonts w:cs="Arial"/>
          <w:shd w:val="clear" w:color="auto" w:fill="FFFFFF"/>
        </w:rPr>
        <w:t xml:space="preserve"> is of conservation concern (Beck et al. 2000) as oyster reefs have large ecological and economic value.</w:t>
      </w:r>
      <w:r w:rsidR="009A2128">
        <w:rPr>
          <w:rFonts w:cs="Arial"/>
          <w:shd w:val="clear" w:color="auto" w:fill="FFFFFF"/>
        </w:rPr>
        <w:t xml:space="preserve">  </w:t>
      </w:r>
      <w:r w:rsidR="00B04886">
        <w:rPr>
          <w:rFonts w:cs="Arial"/>
          <w:shd w:val="clear" w:color="auto" w:fill="FFFFFF"/>
        </w:rPr>
        <w:t xml:space="preserve">In </w:t>
      </w:r>
      <w:r w:rsidR="00395DD6">
        <w:rPr>
          <w:rFonts w:cs="Arial"/>
          <w:shd w:val="clear" w:color="auto" w:fill="FFFFFF"/>
        </w:rPr>
        <w:t>this region</w:t>
      </w:r>
      <w:r w:rsidR="00C64199">
        <w:rPr>
          <w:rFonts w:cs="Arial"/>
          <w:shd w:val="clear" w:color="auto" w:fill="FFFFFF"/>
        </w:rPr>
        <w:t>,</w:t>
      </w:r>
      <w:r w:rsidR="00B04886">
        <w:rPr>
          <w:rFonts w:cs="Arial"/>
          <w:shd w:val="clear" w:color="auto" w:fill="FFFFFF"/>
        </w:rPr>
        <w:t xml:space="preserve"> about 13% of private sector employment</w:t>
      </w:r>
      <w:r w:rsidR="002A1E40">
        <w:rPr>
          <w:rFonts w:cs="Arial"/>
          <w:shd w:val="clear" w:color="auto" w:fill="FFFFFF"/>
        </w:rPr>
        <w:t xml:space="preserve"> and 25% of all economic activity</w:t>
      </w:r>
      <w:r w:rsidR="00B04886">
        <w:rPr>
          <w:rFonts w:cs="Arial"/>
          <w:shd w:val="clear" w:color="auto" w:fill="FFFFFF"/>
        </w:rPr>
        <w:t xml:space="preserve"> is related to natural resources (Southwick Associates 2015)</w:t>
      </w:r>
      <w:r w:rsidR="00553229">
        <w:rPr>
          <w:rFonts w:cs="Arial"/>
          <w:shd w:val="clear" w:color="auto" w:fill="FFFFFF"/>
        </w:rPr>
        <w:t xml:space="preserve"> including commercial shellfish harvest</w:t>
      </w:r>
      <w:r w:rsidR="001D02E0">
        <w:rPr>
          <w:rFonts w:cs="Arial"/>
          <w:shd w:val="clear" w:color="auto" w:fill="FFFFFF"/>
        </w:rPr>
        <w:t>.</w:t>
      </w:r>
      <w:r w:rsidR="00553229">
        <w:rPr>
          <w:rFonts w:cs="Arial"/>
          <w:shd w:val="clear" w:color="auto" w:fill="FFFFFF"/>
        </w:rPr>
        <w:t xml:space="preserve">  </w:t>
      </w:r>
      <w:r w:rsidR="009A2128">
        <w:rPr>
          <w:rFonts w:cs="Arial"/>
          <w:shd w:val="clear" w:color="auto" w:fill="FFFFFF"/>
        </w:rPr>
        <w:t>Oyster reefs can form both intertidal and subtidal reefs, and the Big Bend is known for expansive intertidal reefs</w:t>
      </w:r>
      <w:r w:rsidR="00683CF0">
        <w:rPr>
          <w:rFonts w:cs="Arial"/>
          <w:shd w:val="clear" w:color="auto" w:fill="FFFFFF"/>
        </w:rPr>
        <w:t xml:space="preserve"> that have important ecological and hydrological roles in the region</w:t>
      </w:r>
      <w:r w:rsidR="009A2128">
        <w:rPr>
          <w:rFonts w:cs="Arial"/>
          <w:shd w:val="clear" w:color="auto" w:fill="FFFFFF"/>
        </w:rPr>
        <w:t xml:space="preserve">.  </w:t>
      </w:r>
      <w:r w:rsidR="00F80B74">
        <w:rPr>
          <w:rFonts w:cs="Arial"/>
          <w:shd w:val="clear" w:color="auto" w:fill="FFFFFF"/>
        </w:rPr>
        <w:t xml:space="preserve">Kaplan et al. (2016) suggested that </w:t>
      </w:r>
      <w:r w:rsidR="00055A82">
        <w:rPr>
          <w:rFonts w:cs="Arial"/>
          <w:shd w:val="clear" w:color="auto" w:fill="FFFFFF"/>
        </w:rPr>
        <w:t xml:space="preserve">intertidal </w:t>
      </w:r>
      <w:r w:rsidR="00F80B74">
        <w:rPr>
          <w:rFonts w:cs="Arial"/>
          <w:shd w:val="clear" w:color="auto" w:fill="FFFFFF"/>
        </w:rPr>
        <w:t>oyster reefs</w:t>
      </w:r>
      <w:r w:rsidR="00C64199">
        <w:rPr>
          <w:rFonts w:cs="Arial"/>
          <w:shd w:val="clear" w:color="auto" w:fill="FFFFFF"/>
        </w:rPr>
        <w:t xml:space="preserve"> in the Big Bend</w:t>
      </w:r>
      <w:r w:rsidR="00F80B74">
        <w:rPr>
          <w:rFonts w:cs="Arial"/>
          <w:shd w:val="clear" w:color="auto" w:fill="FFFFFF"/>
        </w:rPr>
        <w:t xml:space="preserve"> provide a keystone ecosystem service due to their physical orientation as linear chains parallel to the coastline</w:t>
      </w:r>
      <w:r w:rsidR="008A4958">
        <w:rPr>
          <w:rFonts w:cs="Arial"/>
          <w:shd w:val="clear" w:color="auto" w:fill="FFFFFF"/>
        </w:rPr>
        <w:t>.</w:t>
      </w:r>
      <w:r w:rsidR="003C330A">
        <w:rPr>
          <w:rFonts w:cs="Arial"/>
          <w:shd w:val="clear" w:color="auto" w:fill="FFFFFF"/>
        </w:rPr>
        <w:t xml:space="preserve">  Because of this orientation, t</w:t>
      </w:r>
      <w:r w:rsidR="00F80B74">
        <w:rPr>
          <w:rFonts w:cs="Arial"/>
          <w:shd w:val="clear" w:color="auto" w:fill="FFFFFF"/>
        </w:rPr>
        <w:t>hese reefs help to promote dete</w:t>
      </w:r>
      <w:r w:rsidR="001D5B65">
        <w:rPr>
          <w:rFonts w:cs="Arial"/>
          <w:shd w:val="clear" w:color="auto" w:fill="FFFFFF"/>
        </w:rPr>
        <w:t>ntion</w:t>
      </w:r>
      <w:r w:rsidR="00F80B74">
        <w:rPr>
          <w:rFonts w:cs="Arial"/>
          <w:shd w:val="clear" w:color="auto" w:fill="FFFFFF"/>
        </w:rPr>
        <w:t xml:space="preserve"> of freshwater and modulation of salinity to promote estuarine conditions.</w:t>
      </w:r>
      <w:r w:rsidR="00395DD6">
        <w:rPr>
          <w:rFonts w:cs="Arial"/>
          <w:shd w:val="clear" w:color="auto" w:fill="FFFFFF"/>
        </w:rPr>
        <w:t xml:space="preserve">  Bergquist et al. (2006) and Seavey et al. (2011) identified decadal changes in </w:t>
      </w:r>
      <w:r w:rsidR="00055A82">
        <w:rPr>
          <w:rFonts w:cs="Arial"/>
          <w:shd w:val="clear" w:color="auto" w:fill="FFFFFF"/>
        </w:rPr>
        <w:t xml:space="preserve">intertidal </w:t>
      </w:r>
      <w:r w:rsidR="00395DD6">
        <w:rPr>
          <w:rFonts w:cs="Arial"/>
          <w:shd w:val="clear" w:color="auto" w:fill="FFFFFF"/>
        </w:rPr>
        <w:lastRenderedPageBreak/>
        <w:t xml:space="preserve">oyster reefs in this region with Seavey et al. (2011) documenting a </w:t>
      </w:r>
      <w:r w:rsidR="00395DD6">
        <w:t>66% net loss in oyster area from 1982-2011</w:t>
      </w:r>
      <w:r w:rsidR="008A4958">
        <w:t>,</w:t>
      </w:r>
      <w:r w:rsidR="00395DD6">
        <w:t xml:space="preserve"> with offshore intertidal reefs experiencing an 88% loss, nearshore reefs 61% loss, and inshore reefs 50% loss from aerial imagery assessments</w:t>
      </w:r>
      <w:r w:rsidR="00395DD6">
        <w:rPr>
          <w:rFonts w:cs="Arial"/>
          <w:shd w:val="clear" w:color="auto" w:fill="FFFFFF"/>
        </w:rPr>
        <w:t xml:space="preserve">.  </w:t>
      </w:r>
      <w:r w:rsidR="001D02E0">
        <w:rPr>
          <w:rFonts w:cs="Arial"/>
          <w:shd w:val="clear" w:color="auto" w:fill="FFFFFF"/>
        </w:rPr>
        <w:t xml:space="preserve">Reasons for </w:t>
      </w:r>
      <w:r w:rsidR="00055A82">
        <w:rPr>
          <w:rFonts w:cs="Arial"/>
          <w:shd w:val="clear" w:color="auto" w:fill="FFFFFF"/>
        </w:rPr>
        <w:t xml:space="preserve">intertidal </w:t>
      </w:r>
      <w:r w:rsidR="001D02E0">
        <w:rPr>
          <w:rFonts w:cs="Arial"/>
          <w:shd w:val="clear" w:color="auto" w:fill="FFFFFF"/>
        </w:rPr>
        <w:t>oyster population decline</w:t>
      </w:r>
      <w:r w:rsidR="002A1E40">
        <w:rPr>
          <w:rFonts w:cs="Arial"/>
          <w:shd w:val="clear" w:color="auto" w:fill="FFFFFF"/>
        </w:rPr>
        <w:t xml:space="preserve"> in this area are unknown, but Seavey et al. (2011) proposed a relationship with changes in freshwater discharge</w:t>
      </w:r>
      <w:r w:rsidR="00683CF0">
        <w:rPr>
          <w:rFonts w:cs="Arial"/>
          <w:shd w:val="clear" w:color="auto" w:fill="FFFFFF"/>
        </w:rPr>
        <w:t xml:space="preserve"> from the Suwannee River</w:t>
      </w:r>
      <w:r w:rsidR="008A2859">
        <w:rPr>
          <w:rFonts w:cs="Arial"/>
          <w:shd w:val="clear" w:color="auto" w:fill="FFFFFF"/>
        </w:rPr>
        <w:t xml:space="preserve"> leading to cascading changes in frequency of mortality events, loss of nucleation sites for oyster spat, and an irreversible collapse of an intact oyster reef.  </w:t>
      </w:r>
      <w:r w:rsidR="00553229">
        <w:rPr>
          <w:rFonts w:cs="Arial"/>
          <w:shd w:val="clear" w:color="auto" w:fill="FFFFFF"/>
        </w:rPr>
        <w:t xml:space="preserve">Small-scale tests of restoring </w:t>
      </w:r>
      <w:r w:rsidR="00055A82">
        <w:rPr>
          <w:rFonts w:cs="Arial"/>
          <w:shd w:val="clear" w:color="auto" w:fill="FFFFFF"/>
        </w:rPr>
        <w:t xml:space="preserve">intertidal </w:t>
      </w:r>
      <w:r w:rsidR="00553229">
        <w:rPr>
          <w:rFonts w:cs="Arial"/>
          <w:shd w:val="clear" w:color="auto" w:fill="FFFFFF"/>
        </w:rPr>
        <w:t xml:space="preserve">oyster reefs through </w:t>
      </w:r>
      <w:r w:rsidR="00055A82">
        <w:rPr>
          <w:rFonts w:cs="Arial"/>
          <w:shd w:val="clear" w:color="auto" w:fill="FFFFFF"/>
        </w:rPr>
        <w:t>construction</w:t>
      </w:r>
      <w:r w:rsidR="00553229">
        <w:rPr>
          <w:rFonts w:cs="Arial"/>
          <w:shd w:val="clear" w:color="auto" w:fill="FFFFFF"/>
        </w:rPr>
        <w:t xml:space="preserve"> of nucleation sites have suggested that </w:t>
      </w:r>
      <w:r w:rsidR="008A4958">
        <w:rPr>
          <w:rFonts w:cs="Arial"/>
          <w:shd w:val="clear" w:color="auto" w:fill="FFFFFF"/>
        </w:rPr>
        <w:t xml:space="preserve">nucleation sites are indeed limiting this population </w:t>
      </w:r>
      <w:r w:rsidR="00553229">
        <w:rPr>
          <w:rFonts w:cs="Arial"/>
          <w:shd w:val="clear" w:color="auto" w:fill="FFFFFF"/>
        </w:rPr>
        <w:t xml:space="preserve">(Frederick et al. </w:t>
      </w:r>
      <w:r w:rsidR="00FB0816">
        <w:rPr>
          <w:rFonts w:cs="Arial"/>
          <w:shd w:val="clear" w:color="auto" w:fill="FFFFFF"/>
        </w:rPr>
        <w:t>2016</w:t>
      </w:r>
      <w:r w:rsidR="00553229">
        <w:rPr>
          <w:rFonts w:cs="Arial"/>
          <w:shd w:val="clear" w:color="auto" w:fill="FFFFFF"/>
        </w:rPr>
        <w:t xml:space="preserve">, Kaplan et al. </w:t>
      </w:r>
      <w:r w:rsidR="00FB0816">
        <w:rPr>
          <w:rFonts w:cs="Arial"/>
          <w:shd w:val="clear" w:color="auto" w:fill="FFFFFF"/>
        </w:rPr>
        <w:t>2016</w:t>
      </w:r>
      <w:r w:rsidR="00553229">
        <w:rPr>
          <w:rFonts w:cs="Arial"/>
          <w:shd w:val="clear" w:color="auto" w:fill="FFFFFF"/>
        </w:rPr>
        <w:t>) and larger restoration efforts are now underway (</w:t>
      </w:r>
      <w:r w:rsidR="00055A82">
        <w:rPr>
          <w:rFonts w:cs="Arial"/>
          <w:shd w:val="clear" w:color="auto" w:fill="FFFFFF"/>
        </w:rPr>
        <w:t>Pine et al. in-review</w:t>
      </w:r>
      <w:r w:rsidR="00553229">
        <w:rPr>
          <w:rFonts w:cs="Arial"/>
          <w:shd w:val="clear" w:color="auto" w:fill="FFFFFF"/>
        </w:rPr>
        <w:t>).</w:t>
      </w:r>
    </w:p>
    <w:p w14:paraId="1D24F6EA" w14:textId="1902BC4A" w:rsidR="000B07AC" w:rsidRDefault="000B07AC" w:rsidP="001E1027">
      <w:pPr>
        <w:spacing w:after="0" w:line="360" w:lineRule="auto"/>
        <w:rPr>
          <w:rFonts w:cs="Arial"/>
          <w:i/>
          <w:shd w:val="clear" w:color="auto" w:fill="FFFFFF"/>
        </w:rPr>
      </w:pPr>
      <w:r>
        <w:rPr>
          <w:rFonts w:cs="Arial"/>
          <w:i/>
          <w:shd w:val="clear" w:color="auto" w:fill="FFFFFF"/>
        </w:rPr>
        <w:t>Methods</w:t>
      </w:r>
    </w:p>
    <w:p w14:paraId="374F56B2" w14:textId="797A7D02" w:rsidR="001E1027" w:rsidRDefault="00A030DF" w:rsidP="001E1027">
      <w:pPr>
        <w:spacing w:after="0" w:line="360" w:lineRule="auto"/>
        <w:rPr>
          <w:rFonts w:cs="Arial"/>
          <w:i/>
          <w:shd w:val="clear" w:color="auto" w:fill="FFFFFF"/>
        </w:rPr>
      </w:pPr>
      <w:r>
        <w:rPr>
          <w:rFonts w:cs="Arial"/>
          <w:i/>
          <w:shd w:val="clear" w:color="auto" w:fill="FFFFFF"/>
        </w:rPr>
        <w:t>D</w:t>
      </w:r>
      <w:r w:rsidR="001E1027">
        <w:rPr>
          <w:rFonts w:cs="Arial"/>
          <w:i/>
          <w:shd w:val="clear" w:color="auto" w:fill="FFFFFF"/>
        </w:rPr>
        <w:t>escription</w:t>
      </w:r>
      <w:r>
        <w:rPr>
          <w:rFonts w:cs="Arial"/>
          <w:i/>
          <w:shd w:val="clear" w:color="auto" w:fill="FFFFFF"/>
        </w:rPr>
        <w:t xml:space="preserve"> of study area</w:t>
      </w:r>
    </w:p>
    <w:p w14:paraId="5E236080" w14:textId="3620E854" w:rsidR="001E1027" w:rsidRDefault="001E1027" w:rsidP="001E1027">
      <w:pPr>
        <w:spacing w:after="0" w:line="360" w:lineRule="auto"/>
        <w:rPr>
          <w:rFonts w:cs="Arial"/>
          <w:shd w:val="clear" w:color="auto" w:fill="FFFFFF"/>
        </w:rPr>
      </w:pPr>
      <w:r>
        <w:rPr>
          <w:rFonts w:cs="Arial"/>
          <w:shd w:val="clear" w:color="auto" w:fill="FFFFFF"/>
        </w:rPr>
        <w:tab/>
      </w:r>
      <w:r w:rsidR="00AF4724">
        <w:rPr>
          <w:rFonts w:cs="Arial"/>
          <w:shd w:val="clear" w:color="auto" w:fill="FFFFFF"/>
        </w:rPr>
        <w:t xml:space="preserve">The Suwannee River estuary </w:t>
      </w:r>
      <w:r w:rsidR="000B07AC">
        <w:rPr>
          <w:rFonts w:cs="Arial"/>
          <w:shd w:val="clear" w:color="auto" w:fill="FFFFFF"/>
        </w:rPr>
        <w:t xml:space="preserve">in the northeastern Gulf of Mexico (Figure 1) </w:t>
      </w:r>
      <w:r w:rsidR="00AF4724">
        <w:rPr>
          <w:rFonts w:cs="Arial"/>
          <w:shd w:val="clear" w:color="auto" w:fill="FFFFFF"/>
        </w:rPr>
        <w:t>can be divided into three subareas (</w:t>
      </w:r>
      <w:r w:rsidR="00AB2625">
        <w:rPr>
          <w:rFonts w:cs="Arial"/>
          <w:shd w:val="clear" w:color="auto" w:fill="FFFFFF"/>
        </w:rPr>
        <w:t xml:space="preserve">Orlando et al. </w:t>
      </w:r>
      <w:r w:rsidR="00AF4724">
        <w:rPr>
          <w:rFonts w:cs="Arial"/>
          <w:shd w:val="clear" w:color="auto" w:fill="FFFFFF"/>
        </w:rPr>
        <w:t xml:space="preserve">1993), including </w:t>
      </w:r>
      <w:r w:rsidR="008A6E46">
        <w:rPr>
          <w:rFonts w:cs="Arial"/>
          <w:shd w:val="clear" w:color="auto" w:fill="FFFFFF"/>
        </w:rPr>
        <w:t>the lower Suwannee River,</w:t>
      </w:r>
      <w:r w:rsidR="00AF4724">
        <w:rPr>
          <w:rFonts w:cs="Arial"/>
          <w:shd w:val="clear" w:color="auto" w:fill="FFFFFF"/>
        </w:rPr>
        <w:t xml:space="preserve"> upper </w:t>
      </w:r>
      <w:r w:rsidR="008A6E46">
        <w:rPr>
          <w:rFonts w:cs="Arial"/>
          <w:shd w:val="clear" w:color="auto" w:fill="FFFFFF"/>
        </w:rPr>
        <w:t>Suwannee Sound,</w:t>
      </w:r>
      <w:r w:rsidR="00AF4724">
        <w:rPr>
          <w:rFonts w:cs="Arial"/>
          <w:shd w:val="clear" w:color="auto" w:fill="FFFFFF"/>
        </w:rPr>
        <w:t xml:space="preserve"> and lower Suwannee Sound</w:t>
      </w:r>
      <w:r w:rsidR="00C64199">
        <w:rPr>
          <w:rFonts w:cs="Arial"/>
          <w:shd w:val="clear" w:color="auto" w:fill="FFFFFF"/>
        </w:rPr>
        <w:t xml:space="preserve">.  These </w:t>
      </w:r>
      <w:r w:rsidR="00AF4724">
        <w:rPr>
          <w:rFonts w:cs="Arial"/>
          <w:shd w:val="clear" w:color="auto" w:fill="FFFFFF"/>
        </w:rPr>
        <w:t>shallow (&lt;2-m) region</w:t>
      </w:r>
      <w:r w:rsidR="00C64199">
        <w:rPr>
          <w:rFonts w:cs="Arial"/>
          <w:shd w:val="clear" w:color="auto" w:fill="FFFFFF"/>
        </w:rPr>
        <w:t>s</w:t>
      </w:r>
      <w:r w:rsidR="00683CF0">
        <w:rPr>
          <w:rFonts w:cs="Arial"/>
          <w:shd w:val="clear" w:color="auto" w:fill="FFFFFF"/>
        </w:rPr>
        <w:t>,</w:t>
      </w:r>
      <w:r w:rsidR="00AF4724">
        <w:rPr>
          <w:rFonts w:cs="Arial"/>
          <w:shd w:val="clear" w:color="auto" w:fill="FFFFFF"/>
        </w:rPr>
        <w:t xml:space="preserve"> fringed by coastal marsh</w:t>
      </w:r>
      <w:r w:rsidR="00A51725">
        <w:rPr>
          <w:rFonts w:cs="Arial"/>
          <w:shd w:val="clear" w:color="auto" w:fill="FFFFFF"/>
        </w:rPr>
        <w:t>,</w:t>
      </w:r>
      <w:r w:rsidR="00AF4724">
        <w:rPr>
          <w:rFonts w:cs="Arial"/>
          <w:shd w:val="clear" w:color="auto" w:fill="FFFFFF"/>
        </w:rPr>
        <w:t xml:space="preserve"> sh</w:t>
      </w:r>
      <w:r w:rsidR="00C64199">
        <w:rPr>
          <w:rFonts w:cs="Arial"/>
          <w:shd w:val="clear" w:color="auto" w:fill="FFFFFF"/>
        </w:rPr>
        <w:t>ell/</w:t>
      </w:r>
      <w:r w:rsidR="00AF4724">
        <w:rPr>
          <w:rFonts w:cs="Arial"/>
          <w:shd w:val="clear" w:color="auto" w:fill="FFFFFF"/>
        </w:rPr>
        <w:t>sand and oyster bars</w:t>
      </w:r>
      <w:r w:rsidR="00683CF0">
        <w:rPr>
          <w:rFonts w:cs="Arial"/>
          <w:shd w:val="clear" w:color="auto" w:fill="FFFFFF"/>
        </w:rPr>
        <w:t>,</w:t>
      </w:r>
      <w:r w:rsidR="00AF4724">
        <w:rPr>
          <w:rFonts w:cs="Arial"/>
          <w:shd w:val="clear" w:color="auto" w:fill="FFFFFF"/>
        </w:rPr>
        <w:t xml:space="preserve"> </w:t>
      </w:r>
      <w:r w:rsidR="00683CF0">
        <w:rPr>
          <w:rFonts w:cs="Arial"/>
          <w:shd w:val="clear" w:color="auto" w:fill="FFFFFF"/>
        </w:rPr>
        <w:t>are</w:t>
      </w:r>
      <w:r w:rsidR="00C64199">
        <w:rPr>
          <w:rFonts w:cs="Arial"/>
          <w:shd w:val="clear" w:color="auto" w:fill="FFFFFF"/>
        </w:rPr>
        <w:t xml:space="preserve"> </w:t>
      </w:r>
      <w:r w:rsidR="00AF4724">
        <w:rPr>
          <w:rFonts w:cs="Arial"/>
          <w:shd w:val="clear" w:color="auto" w:fill="FFFFFF"/>
        </w:rPr>
        <w:t>bisected by the Suwannee River and generally bounded to the north by Horseshoe Point and south by Cedar Keys</w:t>
      </w:r>
      <w:r w:rsidR="00C64199">
        <w:rPr>
          <w:rFonts w:cs="Arial"/>
          <w:shd w:val="clear" w:color="auto" w:fill="FFFFFF"/>
        </w:rPr>
        <w:t xml:space="preserve"> (Orlando</w:t>
      </w:r>
      <w:r w:rsidR="00AB2625">
        <w:rPr>
          <w:rFonts w:cs="Arial"/>
          <w:shd w:val="clear" w:color="auto" w:fill="FFFFFF"/>
        </w:rPr>
        <w:t xml:space="preserve"> et al.</w:t>
      </w:r>
      <w:r w:rsidR="00C64199">
        <w:rPr>
          <w:rFonts w:cs="Arial"/>
          <w:shd w:val="clear" w:color="auto" w:fill="FFFFFF"/>
        </w:rPr>
        <w:t xml:space="preserve"> 1993; Wright et al. 2005)</w:t>
      </w:r>
      <w:r w:rsidR="00AF4724">
        <w:rPr>
          <w:rFonts w:cs="Arial"/>
          <w:shd w:val="clear" w:color="auto" w:fill="FFFFFF"/>
        </w:rPr>
        <w:t xml:space="preserve">.  State and federal partners manage most of the land surrounding the estuary and the 54-km tidally influenced reach of the Suwannee River as conservation land.  </w:t>
      </w:r>
      <w:r>
        <w:rPr>
          <w:rFonts w:cs="Arial"/>
          <w:shd w:val="clear" w:color="auto" w:fill="FFFFFF"/>
        </w:rPr>
        <w:t xml:space="preserve">Suwanee Sound is </w:t>
      </w:r>
      <w:r w:rsidR="00C64199">
        <w:rPr>
          <w:rFonts w:cs="Arial"/>
          <w:shd w:val="clear" w:color="auto" w:fill="FFFFFF"/>
        </w:rPr>
        <w:t>an</w:t>
      </w:r>
      <w:r w:rsidR="009149BC">
        <w:rPr>
          <w:rFonts w:cs="Arial"/>
          <w:shd w:val="clear" w:color="auto" w:fill="FFFFFF"/>
        </w:rPr>
        <w:t xml:space="preserve"> open ocean</w:t>
      </w:r>
      <w:r w:rsidR="008A4958">
        <w:rPr>
          <w:rFonts w:cs="Arial"/>
          <w:shd w:val="clear" w:color="auto" w:fill="FFFFFF"/>
        </w:rPr>
        <w:t>-</w:t>
      </w:r>
      <w:r w:rsidR="009149BC">
        <w:rPr>
          <w:rFonts w:cs="Arial"/>
          <w:shd w:val="clear" w:color="auto" w:fill="FFFFFF"/>
        </w:rPr>
        <w:t xml:space="preserve">facing </w:t>
      </w:r>
      <w:r w:rsidR="00944183">
        <w:rPr>
          <w:rFonts w:cs="Arial"/>
          <w:shd w:val="clear" w:color="auto" w:fill="FFFFFF"/>
        </w:rPr>
        <w:t>deltaic</w:t>
      </w:r>
      <w:r w:rsidR="009149BC">
        <w:rPr>
          <w:rFonts w:cs="Arial"/>
          <w:shd w:val="clear" w:color="auto" w:fill="FFFFFF"/>
        </w:rPr>
        <w:t xml:space="preserve"> estuary (Orlando</w:t>
      </w:r>
      <w:r w:rsidR="00AB2625">
        <w:rPr>
          <w:rFonts w:cs="Arial"/>
          <w:shd w:val="clear" w:color="auto" w:fill="FFFFFF"/>
        </w:rPr>
        <w:t xml:space="preserve"> et al.</w:t>
      </w:r>
      <w:r w:rsidR="009149BC">
        <w:rPr>
          <w:rFonts w:cs="Arial"/>
          <w:shd w:val="clear" w:color="auto" w:fill="FFFFFF"/>
        </w:rPr>
        <w:t xml:space="preserve"> 1993</w:t>
      </w:r>
      <w:r w:rsidR="000935CD">
        <w:rPr>
          <w:rFonts w:cs="Arial"/>
          <w:shd w:val="clear" w:color="auto" w:fill="FFFFFF"/>
        </w:rPr>
        <w:t>; Wright et al. 2005</w:t>
      </w:r>
      <w:r w:rsidR="009149BC">
        <w:rPr>
          <w:rFonts w:cs="Arial"/>
          <w:shd w:val="clear" w:color="auto" w:fill="FFFFFF"/>
        </w:rPr>
        <w:t>)</w:t>
      </w:r>
      <w:r w:rsidR="00055A82">
        <w:rPr>
          <w:rFonts w:cs="Arial"/>
          <w:shd w:val="clear" w:color="auto" w:fill="FFFFFF"/>
        </w:rPr>
        <w:t xml:space="preserve"> and is heavily influenced by d</w:t>
      </w:r>
      <w:r w:rsidR="00944183">
        <w:rPr>
          <w:rFonts w:cs="Arial"/>
          <w:shd w:val="clear" w:color="auto" w:fill="FFFFFF"/>
        </w:rPr>
        <w:t>ischarge from the Suwannee River</w:t>
      </w:r>
      <w:r w:rsidR="00055A82">
        <w:rPr>
          <w:rFonts w:cs="Arial"/>
          <w:shd w:val="clear" w:color="auto" w:fill="FFFFFF"/>
        </w:rPr>
        <w:t xml:space="preserve"> which</w:t>
      </w:r>
      <w:r w:rsidR="00944183">
        <w:rPr>
          <w:rFonts w:cs="Arial"/>
          <w:shd w:val="clear" w:color="auto" w:fill="FFFFFF"/>
        </w:rPr>
        <w:t xml:space="preserve"> provides about 60% of the inflow to the entire Florida Big Bend region (Montague and </w:t>
      </w:r>
      <w:proofErr w:type="spellStart"/>
      <w:r w:rsidR="00944183">
        <w:rPr>
          <w:rFonts w:cs="Arial"/>
          <w:shd w:val="clear" w:color="auto" w:fill="FFFFFF"/>
        </w:rPr>
        <w:t>Odum</w:t>
      </w:r>
      <w:proofErr w:type="spellEnd"/>
      <w:r w:rsidR="00944183">
        <w:rPr>
          <w:rFonts w:cs="Arial"/>
          <w:shd w:val="clear" w:color="auto" w:fill="FFFFFF"/>
        </w:rPr>
        <w:t xml:space="preserve"> 1997)</w:t>
      </w:r>
      <w:r w:rsidR="00055A82">
        <w:rPr>
          <w:rFonts w:cs="Arial"/>
          <w:shd w:val="clear" w:color="auto" w:fill="FFFFFF"/>
        </w:rPr>
        <w:t xml:space="preserve">.  </w:t>
      </w:r>
      <w:r w:rsidR="00944183">
        <w:rPr>
          <w:rFonts w:cs="Arial"/>
          <w:shd w:val="clear" w:color="auto" w:fill="FFFFFF"/>
        </w:rPr>
        <w:t>Suwannee Sound is the largest estuary within the</w:t>
      </w:r>
      <w:r w:rsidR="00055A82">
        <w:rPr>
          <w:rFonts w:cs="Arial"/>
          <w:shd w:val="clear" w:color="auto" w:fill="FFFFFF"/>
        </w:rPr>
        <w:t xml:space="preserve"> Big Bend</w:t>
      </w:r>
      <w:r w:rsidR="00944183">
        <w:rPr>
          <w:rFonts w:cs="Arial"/>
          <w:shd w:val="clear" w:color="auto" w:fill="FFFFFF"/>
        </w:rPr>
        <w:t xml:space="preserve"> </w:t>
      </w:r>
      <w:r w:rsidR="0077243F">
        <w:rPr>
          <w:rFonts w:cs="Arial"/>
          <w:shd w:val="clear" w:color="auto" w:fill="FFFFFF"/>
        </w:rPr>
        <w:t>region</w:t>
      </w:r>
      <w:r w:rsidR="00944183">
        <w:rPr>
          <w:rFonts w:cs="Arial"/>
          <w:shd w:val="clear" w:color="auto" w:fill="FFFFFF"/>
        </w:rPr>
        <w:t>.  The Suwannee River is undammed and free-flowing (</w:t>
      </w:r>
      <w:proofErr w:type="spellStart"/>
      <w:r w:rsidR="00944183">
        <w:rPr>
          <w:rFonts w:cs="Arial"/>
          <w:shd w:val="clear" w:color="auto" w:fill="FFFFFF"/>
        </w:rPr>
        <w:t>Benke</w:t>
      </w:r>
      <w:proofErr w:type="spellEnd"/>
      <w:r w:rsidR="00944183">
        <w:rPr>
          <w:rFonts w:cs="Arial"/>
          <w:shd w:val="clear" w:color="auto" w:fill="FFFFFF"/>
        </w:rPr>
        <w:t xml:space="preserve"> 1990)</w:t>
      </w:r>
      <w:r w:rsidR="00043EAC">
        <w:rPr>
          <w:rFonts w:cs="Arial"/>
          <w:shd w:val="clear" w:color="auto" w:fill="FFFFFF"/>
        </w:rPr>
        <w:t>,</w:t>
      </w:r>
      <w:r w:rsidR="00944183">
        <w:rPr>
          <w:rFonts w:cs="Arial"/>
          <w:shd w:val="clear" w:color="auto" w:fill="FFFFFF"/>
        </w:rPr>
        <w:t xml:space="preserve"> but river discharge may be modified due to surface and sub-surface water withdrawals within the basin</w:t>
      </w:r>
      <w:r w:rsidR="00584121">
        <w:rPr>
          <w:rFonts w:cs="Arial"/>
          <w:shd w:val="clear" w:color="auto" w:fill="FFFFFF"/>
        </w:rPr>
        <w:t xml:space="preserve"> (Mattson 2002)</w:t>
      </w:r>
      <w:r w:rsidR="00944183">
        <w:rPr>
          <w:rFonts w:cs="Arial"/>
          <w:shd w:val="clear" w:color="auto" w:fill="FFFFFF"/>
        </w:rPr>
        <w:t>.</w:t>
      </w:r>
      <w:r w:rsidR="00584121">
        <w:rPr>
          <w:rFonts w:cs="Arial"/>
          <w:shd w:val="clear" w:color="auto" w:fill="FFFFFF"/>
        </w:rPr>
        <w:t xml:space="preserve">  Water inputs are from extensive groundwater inflows from the Floridan aquifer and surface</w:t>
      </w:r>
      <w:r w:rsidR="00A51725">
        <w:rPr>
          <w:rFonts w:cs="Arial"/>
          <w:shd w:val="clear" w:color="auto" w:fill="FFFFFF"/>
        </w:rPr>
        <w:t xml:space="preserve"> </w:t>
      </w:r>
      <w:r w:rsidR="00584121">
        <w:rPr>
          <w:rFonts w:cs="Arial"/>
          <w:shd w:val="clear" w:color="auto" w:fill="FFFFFF"/>
        </w:rPr>
        <w:t>water runoff from precipitation.</w:t>
      </w:r>
      <w:r w:rsidR="00944183">
        <w:rPr>
          <w:rFonts w:cs="Arial"/>
          <w:shd w:val="clear" w:color="auto" w:fill="FFFFFF"/>
        </w:rPr>
        <w:t xml:space="preserve">  Suwannee River discharge is a major factor influencing monthly, seasonal, and annual variation in salinity in Suwannee Sound (Orlando 1993; Mattson 2002).</w:t>
      </w:r>
    </w:p>
    <w:p w14:paraId="40FDB4AE" w14:textId="3E70F8A4" w:rsidR="00F23B2A" w:rsidRPr="00597BCB" w:rsidRDefault="00F23B2A" w:rsidP="00F23B2A">
      <w:pPr>
        <w:spacing w:after="0" w:line="360" w:lineRule="auto"/>
        <w:ind w:firstLine="720"/>
        <w:rPr>
          <w:rFonts w:cs="Arial"/>
          <w:shd w:val="clear" w:color="auto" w:fill="FFFFFF"/>
        </w:rPr>
      </w:pPr>
      <w:r w:rsidRPr="00597BCB">
        <w:rPr>
          <w:rFonts w:cs="Arial"/>
          <w:shd w:val="clear" w:color="auto" w:fill="FFFFFF"/>
        </w:rPr>
        <w:t xml:space="preserve">Whereas in most river basins river discharge-per-unit-rainfall has increased in recent decades due to </w:t>
      </w:r>
      <w:r w:rsidR="00683CF0">
        <w:rPr>
          <w:rFonts w:cs="Arial"/>
          <w:shd w:val="clear" w:color="auto" w:fill="FFFFFF"/>
        </w:rPr>
        <w:t>watershed changes</w:t>
      </w:r>
      <w:r w:rsidRPr="00597BCB">
        <w:rPr>
          <w:rFonts w:cs="Arial"/>
          <w:shd w:val="clear" w:color="auto" w:fill="FFFFFF"/>
        </w:rPr>
        <w:t xml:space="preserve"> such as conversion from forest to agriculture or increase in impervious surfaces, in the Suwannee River the opposite trend has been observed where river discharge has actually declined-per-unit-rainfall possibly due to</w:t>
      </w:r>
      <w:r w:rsidR="00A030DF">
        <w:rPr>
          <w:rFonts w:cs="Arial"/>
          <w:shd w:val="clear" w:color="auto" w:fill="FFFFFF"/>
        </w:rPr>
        <w:t xml:space="preserve"> increasing human use of surface and groundwater </w:t>
      </w:r>
      <w:r>
        <w:rPr>
          <w:rFonts w:cs="Arial"/>
          <w:shd w:val="clear" w:color="auto" w:fill="FFFFFF"/>
        </w:rPr>
        <w:t>(Seavey et al. 2011)</w:t>
      </w:r>
      <w:r w:rsidRPr="00597BCB">
        <w:rPr>
          <w:rFonts w:cs="Arial"/>
          <w:shd w:val="clear" w:color="auto" w:fill="FFFFFF"/>
        </w:rPr>
        <w:t xml:space="preserve">. </w:t>
      </w:r>
      <w:r w:rsidR="00A030DF">
        <w:rPr>
          <w:rFonts w:cs="Arial"/>
          <w:shd w:val="clear" w:color="auto" w:fill="FFFFFF"/>
        </w:rPr>
        <w:t xml:space="preserve">  Resulting decreased </w:t>
      </w:r>
      <w:r w:rsidRPr="00597BCB">
        <w:rPr>
          <w:rFonts w:cs="Arial"/>
          <w:shd w:val="clear" w:color="auto" w:fill="FFFFFF"/>
        </w:rPr>
        <w:t xml:space="preserve">groundwater levels can </w:t>
      </w:r>
      <w:r w:rsidR="00FB0816">
        <w:rPr>
          <w:rFonts w:cs="Arial"/>
          <w:shd w:val="clear" w:color="auto" w:fill="FFFFFF"/>
        </w:rPr>
        <w:t>impact</w:t>
      </w:r>
      <w:r w:rsidRPr="00597BCB">
        <w:rPr>
          <w:rFonts w:cs="Arial"/>
          <w:shd w:val="clear" w:color="auto" w:fill="FFFFFF"/>
        </w:rPr>
        <w:t xml:space="preserve"> human users</w:t>
      </w:r>
      <w:r>
        <w:rPr>
          <w:rFonts w:cs="Arial"/>
          <w:shd w:val="clear" w:color="auto" w:fill="FFFFFF"/>
        </w:rPr>
        <w:t xml:space="preserve"> in this region</w:t>
      </w:r>
      <w:r w:rsidRPr="00597BCB">
        <w:rPr>
          <w:rFonts w:cs="Arial"/>
          <w:shd w:val="clear" w:color="auto" w:fill="FFFFFF"/>
        </w:rPr>
        <w:t xml:space="preserve"> such as the collapse of the drinking water supply system in</w:t>
      </w:r>
      <w:r>
        <w:rPr>
          <w:rFonts w:cs="Arial"/>
          <w:shd w:val="clear" w:color="auto" w:fill="FFFFFF"/>
        </w:rPr>
        <w:t xml:space="preserve"> the town of</w:t>
      </w:r>
      <w:r w:rsidRPr="00597BCB">
        <w:rPr>
          <w:rFonts w:cs="Arial"/>
          <w:shd w:val="clear" w:color="auto" w:fill="FFFFFF"/>
        </w:rPr>
        <w:t xml:space="preserve"> Cedar Key during</w:t>
      </w:r>
      <w:r w:rsidR="00A51725">
        <w:rPr>
          <w:rFonts w:cs="Arial"/>
          <w:shd w:val="clear" w:color="auto" w:fill="FFFFFF"/>
        </w:rPr>
        <w:t xml:space="preserve"> the</w:t>
      </w:r>
      <w:r>
        <w:rPr>
          <w:rFonts w:cs="Arial"/>
          <w:shd w:val="clear" w:color="auto" w:fill="FFFFFF"/>
        </w:rPr>
        <w:t xml:space="preserve"> drought in</w:t>
      </w:r>
      <w:r w:rsidRPr="00597BCB">
        <w:rPr>
          <w:rFonts w:cs="Arial"/>
          <w:shd w:val="clear" w:color="auto" w:fill="FFFFFF"/>
        </w:rPr>
        <w:t xml:space="preserve"> 2012</w:t>
      </w:r>
      <w:r>
        <w:rPr>
          <w:rFonts w:cs="Arial"/>
          <w:shd w:val="clear" w:color="auto" w:fill="FFFFFF"/>
        </w:rPr>
        <w:t xml:space="preserve"> (</w:t>
      </w:r>
      <w:proofErr w:type="spellStart"/>
      <w:r>
        <w:rPr>
          <w:rFonts w:cs="Arial"/>
          <w:shd w:val="clear" w:color="auto" w:fill="FFFFFF"/>
        </w:rPr>
        <w:t>Saetta</w:t>
      </w:r>
      <w:proofErr w:type="spellEnd"/>
      <w:r>
        <w:rPr>
          <w:rFonts w:cs="Arial"/>
          <w:shd w:val="clear" w:color="auto" w:fill="FFFFFF"/>
        </w:rPr>
        <w:t xml:space="preserve"> et al. 2015)</w:t>
      </w:r>
      <w:r w:rsidR="00F438DB">
        <w:rPr>
          <w:rFonts w:cs="Arial"/>
          <w:shd w:val="clear" w:color="auto" w:fill="FFFFFF"/>
        </w:rPr>
        <w:t>,</w:t>
      </w:r>
      <w:r w:rsidR="00FB0816">
        <w:rPr>
          <w:rFonts w:cs="Arial"/>
          <w:shd w:val="clear" w:color="auto" w:fill="FFFFFF"/>
        </w:rPr>
        <w:t xml:space="preserve"> but ecosystem impacts are unknown.  Climate reconstructions from </w:t>
      </w:r>
      <w:r w:rsidR="00A51725">
        <w:rPr>
          <w:rFonts w:cs="Arial"/>
          <w:shd w:val="clear" w:color="auto" w:fill="FFFFFF"/>
        </w:rPr>
        <w:lastRenderedPageBreak/>
        <w:t>dendrochronological</w:t>
      </w:r>
      <w:r w:rsidR="00FB0816">
        <w:rPr>
          <w:rFonts w:cs="Arial"/>
          <w:shd w:val="clear" w:color="auto" w:fill="FFFFFF"/>
        </w:rPr>
        <w:t xml:space="preserve"> records for this region suggest a much wider range of precipitation patterns</w:t>
      </w:r>
      <w:r w:rsidR="000B07AC">
        <w:rPr>
          <w:rFonts w:cs="Arial"/>
          <w:shd w:val="clear" w:color="auto" w:fill="FFFFFF"/>
        </w:rPr>
        <w:t xml:space="preserve"> in past centuries</w:t>
      </w:r>
      <w:r w:rsidR="00FB0816">
        <w:rPr>
          <w:rFonts w:cs="Arial"/>
          <w:shd w:val="clear" w:color="auto" w:fill="FFFFFF"/>
        </w:rPr>
        <w:t xml:space="preserve"> than has been observed in recent decades (Harley et al. 2017).</w:t>
      </w:r>
    </w:p>
    <w:p w14:paraId="119ADBB9" w14:textId="3C297140" w:rsidR="00AB4B0C" w:rsidRDefault="009E4067" w:rsidP="001E1027">
      <w:pPr>
        <w:spacing w:after="0" w:line="360" w:lineRule="auto"/>
        <w:rPr>
          <w:rFonts w:cs="Arial"/>
          <w:i/>
          <w:shd w:val="clear" w:color="auto" w:fill="FFFFFF"/>
        </w:rPr>
      </w:pPr>
      <w:r>
        <w:rPr>
          <w:rFonts w:cs="Arial"/>
          <w:i/>
          <w:shd w:val="clear" w:color="auto" w:fill="FFFFFF"/>
        </w:rPr>
        <w:t xml:space="preserve">Data Collection – Line </w:t>
      </w:r>
      <w:r w:rsidR="00AB4B0C">
        <w:rPr>
          <w:rFonts w:cs="Arial"/>
          <w:i/>
          <w:shd w:val="clear" w:color="auto" w:fill="FFFFFF"/>
        </w:rPr>
        <w:t>Transects</w:t>
      </w:r>
    </w:p>
    <w:p w14:paraId="74D7056A" w14:textId="6147D4F1" w:rsidR="00AB4B0C" w:rsidRPr="00597BCB" w:rsidRDefault="00AB4B0C" w:rsidP="00C64199">
      <w:pPr>
        <w:spacing w:after="0" w:line="360" w:lineRule="auto"/>
        <w:rPr>
          <w:rFonts w:cs="Arial"/>
        </w:rPr>
      </w:pPr>
      <w:r>
        <w:rPr>
          <w:rFonts w:cs="Arial"/>
          <w:i/>
          <w:shd w:val="clear" w:color="auto" w:fill="FFFFFF"/>
        </w:rPr>
        <w:tab/>
      </w:r>
      <w:r>
        <w:rPr>
          <w:rFonts w:cs="Arial"/>
          <w:shd w:val="clear" w:color="auto" w:fill="FFFFFF"/>
        </w:rPr>
        <w:t xml:space="preserve">We </w:t>
      </w:r>
      <w:r w:rsidRPr="00C64199">
        <w:rPr>
          <w:rFonts w:cs="Arial"/>
          <w:shd w:val="clear" w:color="auto" w:fill="FFFFFF"/>
        </w:rPr>
        <w:t xml:space="preserve">selected four </w:t>
      </w:r>
      <w:r w:rsidR="00C64199" w:rsidRPr="00C64199">
        <w:rPr>
          <w:rFonts w:cs="Arial"/>
          <w:shd w:val="clear" w:color="auto" w:fill="FFFFFF"/>
        </w:rPr>
        <w:t>l</w:t>
      </w:r>
      <w:r w:rsidRPr="00C64199">
        <w:rPr>
          <w:rFonts w:cs="Arial"/>
          <w:shd w:val="clear" w:color="auto" w:fill="FFFFFF"/>
        </w:rPr>
        <w:t xml:space="preserve">ocalities for sampling (Figure </w:t>
      </w:r>
      <w:r w:rsidR="00683CF0">
        <w:rPr>
          <w:rFonts w:cs="Arial"/>
          <w:shd w:val="clear" w:color="auto" w:fill="FFFFFF"/>
        </w:rPr>
        <w:t>1</w:t>
      </w:r>
      <w:r w:rsidRPr="00C64199">
        <w:rPr>
          <w:rFonts w:cs="Arial"/>
          <w:shd w:val="clear" w:color="auto" w:fill="FFFFFF"/>
        </w:rPr>
        <w:t>) with three in Suwannee Sound (Horseshoe</w:t>
      </w:r>
      <w:r w:rsidR="000B07AC" w:rsidRPr="00C64199">
        <w:rPr>
          <w:rFonts w:cs="Arial"/>
          <w:shd w:val="clear" w:color="auto" w:fill="FFFFFF"/>
        </w:rPr>
        <w:t xml:space="preserve"> Beach [Cove]</w:t>
      </w:r>
      <w:r w:rsidRPr="00C64199">
        <w:rPr>
          <w:rFonts w:cs="Arial"/>
          <w:shd w:val="clear" w:color="auto" w:fill="FFFFFF"/>
        </w:rPr>
        <w:t>, Lone Cabbage, and Cedar Key</w:t>
      </w:r>
      <w:r w:rsidR="000B07AC" w:rsidRPr="00C64199">
        <w:rPr>
          <w:rFonts w:cs="Arial"/>
          <w:shd w:val="clear" w:color="auto" w:fill="FFFFFF"/>
        </w:rPr>
        <w:t>s</w:t>
      </w:r>
      <w:r w:rsidRPr="00C64199">
        <w:rPr>
          <w:rFonts w:cs="Arial"/>
          <w:shd w:val="clear" w:color="auto" w:fill="FFFFFF"/>
        </w:rPr>
        <w:t xml:space="preserve">) and Corrigan’s Reef </w:t>
      </w:r>
      <w:r w:rsidR="00B03644">
        <w:rPr>
          <w:rFonts w:cs="Arial"/>
          <w:shd w:val="clear" w:color="auto" w:fill="FFFFFF"/>
        </w:rPr>
        <w:t>east</w:t>
      </w:r>
      <w:r w:rsidRPr="00C64199">
        <w:rPr>
          <w:rFonts w:cs="Arial"/>
          <w:shd w:val="clear" w:color="auto" w:fill="FFFFFF"/>
        </w:rPr>
        <w:t xml:space="preserve"> of </w:t>
      </w:r>
      <w:r w:rsidR="000B07AC" w:rsidRPr="00C64199">
        <w:rPr>
          <w:rFonts w:cs="Arial"/>
          <w:shd w:val="clear" w:color="auto" w:fill="FFFFFF"/>
        </w:rPr>
        <w:t xml:space="preserve">the town of </w:t>
      </w:r>
      <w:r w:rsidRPr="00C64199">
        <w:rPr>
          <w:rFonts w:cs="Arial"/>
          <w:shd w:val="clear" w:color="auto" w:fill="FFFFFF"/>
        </w:rPr>
        <w:t xml:space="preserve">Cedar Key.  At each </w:t>
      </w:r>
      <w:r w:rsidR="00F80B74" w:rsidRPr="00C64199">
        <w:rPr>
          <w:rFonts w:cs="Arial"/>
          <w:shd w:val="clear" w:color="auto" w:fill="FFFFFF"/>
        </w:rPr>
        <w:t>l</w:t>
      </w:r>
      <w:r w:rsidRPr="00C64199">
        <w:rPr>
          <w:rFonts w:cs="Arial"/>
          <w:shd w:val="clear" w:color="auto" w:fill="FFFFFF"/>
        </w:rPr>
        <w:t>ocality, we designated linear</w:t>
      </w:r>
      <w:r w:rsidR="00193FB5">
        <w:rPr>
          <w:rFonts w:cs="Arial"/>
          <w:shd w:val="clear" w:color="auto" w:fill="FFFFFF"/>
        </w:rPr>
        <w:t xml:space="preserve"> groups of</w:t>
      </w:r>
      <w:r w:rsidRPr="00C64199">
        <w:rPr>
          <w:rFonts w:cs="Arial"/>
          <w:shd w:val="clear" w:color="auto" w:fill="FFFFFF"/>
        </w:rPr>
        <w:t xml:space="preserve"> oyster reefs as </w:t>
      </w:r>
      <w:r w:rsidRPr="00C64199">
        <w:rPr>
          <w:rFonts w:cs="Arial"/>
        </w:rPr>
        <w:t xml:space="preserve">Inshore, Nearshore, or Offshore </w:t>
      </w:r>
      <w:r w:rsidR="0031319F" w:rsidRPr="00C64199">
        <w:rPr>
          <w:rFonts w:cs="Arial"/>
        </w:rPr>
        <w:t>s</w:t>
      </w:r>
      <w:r w:rsidRPr="00C64199">
        <w:rPr>
          <w:rFonts w:cs="Arial"/>
        </w:rPr>
        <w:t xml:space="preserve">ites based on their orientation and </w:t>
      </w:r>
      <w:r w:rsidR="0017714F">
        <w:rPr>
          <w:rFonts w:cs="Arial"/>
        </w:rPr>
        <w:t>relative</w:t>
      </w:r>
      <w:r w:rsidR="00A030DF">
        <w:rPr>
          <w:rFonts w:cs="Arial"/>
        </w:rPr>
        <w:t xml:space="preserve"> </w:t>
      </w:r>
      <w:r w:rsidRPr="00C64199">
        <w:rPr>
          <w:rFonts w:cs="Arial"/>
        </w:rPr>
        <w:t xml:space="preserve">distance from shore.  We then randomly chose individual oyster </w:t>
      </w:r>
      <w:r w:rsidR="009E4067" w:rsidRPr="00C64199">
        <w:rPr>
          <w:rFonts w:cs="Arial"/>
        </w:rPr>
        <w:t xml:space="preserve">reefs </w:t>
      </w:r>
      <w:r w:rsidRPr="00C64199">
        <w:rPr>
          <w:rFonts w:cs="Arial"/>
        </w:rPr>
        <w:t xml:space="preserve">within each of these sites for sampling (generally 3 unique </w:t>
      </w:r>
      <w:r w:rsidR="000B07AC" w:rsidRPr="00C64199">
        <w:rPr>
          <w:rFonts w:cs="Arial"/>
        </w:rPr>
        <w:t>small reefs</w:t>
      </w:r>
      <w:r w:rsidRPr="00C64199">
        <w:rPr>
          <w:rFonts w:cs="Arial"/>
        </w:rPr>
        <w:t xml:space="preserve"> within each site and locality). At each of these sampling </w:t>
      </w:r>
      <w:r w:rsidR="00C64199" w:rsidRPr="00C64199">
        <w:rPr>
          <w:rFonts w:cs="Arial"/>
        </w:rPr>
        <w:t>stations,</w:t>
      </w:r>
      <w:r w:rsidRPr="00C64199">
        <w:rPr>
          <w:rFonts w:cs="Arial"/>
        </w:rPr>
        <w:t xml:space="preserve"> we then</w:t>
      </w:r>
      <w:r>
        <w:rPr>
          <w:rFonts w:cs="Arial"/>
        </w:rPr>
        <w:t xml:space="preserve"> established fixed locations on each </w:t>
      </w:r>
      <w:r w:rsidR="009E4067">
        <w:rPr>
          <w:rFonts w:cs="Arial"/>
        </w:rPr>
        <w:t>oyster reef</w:t>
      </w:r>
      <w:r>
        <w:rPr>
          <w:rFonts w:cs="Arial"/>
        </w:rPr>
        <w:t xml:space="preserve"> to conduct line transect sampling to estimate oyster counts and density.</w:t>
      </w:r>
      <w:r w:rsidR="009E4067">
        <w:rPr>
          <w:rFonts w:cs="Arial"/>
        </w:rPr>
        <w:t xml:space="preserve">  Oyster reefs were sampled when tidal heights were less than</w:t>
      </w:r>
      <w:r w:rsidR="00A030DF">
        <w:rPr>
          <w:rFonts w:cs="Arial"/>
        </w:rPr>
        <w:t xml:space="preserve"> -0.84 m NAVD 88</w:t>
      </w:r>
      <w:r w:rsidR="009E4067">
        <w:rPr>
          <w:rFonts w:cs="Arial"/>
        </w:rPr>
        <w:t xml:space="preserve"> as measured at NOAA tidal station 8728520.  At this tidal height, intertidal oyster reefs in this area will dewater</w:t>
      </w:r>
      <w:r w:rsidR="00A030DF">
        <w:rPr>
          <w:rFonts w:cs="Arial"/>
        </w:rPr>
        <w:t xml:space="preserve">, </w:t>
      </w:r>
      <w:r w:rsidR="009E4067">
        <w:rPr>
          <w:rFonts w:cs="Arial"/>
        </w:rPr>
        <w:t xml:space="preserve">facilitating </w:t>
      </w:r>
      <w:r w:rsidR="00A030DF">
        <w:rPr>
          <w:rFonts w:cs="Arial"/>
        </w:rPr>
        <w:t xml:space="preserve">visual </w:t>
      </w:r>
      <w:r w:rsidR="009E4067">
        <w:rPr>
          <w:rFonts w:cs="Arial"/>
        </w:rPr>
        <w:t xml:space="preserve">counts </w:t>
      </w:r>
      <w:r w:rsidR="00A030DF">
        <w:rPr>
          <w:rFonts w:cs="Arial"/>
        </w:rPr>
        <w:t xml:space="preserve">of oysters </w:t>
      </w:r>
      <w:r w:rsidR="009E4067">
        <w:rPr>
          <w:rFonts w:cs="Arial"/>
        </w:rPr>
        <w:t>with line transect</w:t>
      </w:r>
      <w:r w:rsidR="00A51725">
        <w:rPr>
          <w:rFonts w:cs="Arial"/>
        </w:rPr>
        <w:t xml:space="preserve"> surveys</w:t>
      </w:r>
      <w:r w:rsidR="009E4067">
        <w:rPr>
          <w:rFonts w:cs="Arial"/>
        </w:rPr>
        <w:t>.  T</w:t>
      </w:r>
      <w:r w:rsidRPr="00597BCB">
        <w:rPr>
          <w:rFonts w:cs="Arial"/>
        </w:rPr>
        <w:t xml:space="preserve">ransect width was 15.24 cm and transect length was the width of the oyster </w:t>
      </w:r>
      <w:r w:rsidR="009E4067">
        <w:rPr>
          <w:rFonts w:cs="Arial"/>
        </w:rPr>
        <w:t>reef at the tidal height of sampling</w:t>
      </w:r>
      <w:r w:rsidR="00A030DF">
        <w:rPr>
          <w:rFonts w:cs="Arial"/>
        </w:rPr>
        <w:t>,</w:t>
      </w:r>
      <w:r w:rsidRPr="00597BCB">
        <w:rPr>
          <w:rFonts w:cs="Arial"/>
        </w:rPr>
        <w:t xml:space="preserve"> with the bar oriented parallel to the coast.</w:t>
      </w:r>
      <w:r w:rsidR="004063EE">
        <w:rPr>
          <w:rFonts w:cs="Arial"/>
        </w:rPr>
        <w:t xml:space="preserve">  The starting point for the transect on the bar was</w:t>
      </w:r>
      <w:r w:rsidR="00F80B74">
        <w:rPr>
          <w:rFonts w:cs="Arial"/>
        </w:rPr>
        <w:t xml:space="preserve"> randomly chosen in GIS.  </w:t>
      </w:r>
      <w:r w:rsidR="009E4067">
        <w:rPr>
          <w:rFonts w:cs="Arial"/>
        </w:rPr>
        <w:t>Steel r</w:t>
      </w:r>
      <w:r w:rsidR="00F80B74">
        <w:rPr>
          <w:rFonts w:cs="Arial"/>
        </w:rPr>
        <w:t>ebar posts</w:t>
      </w:r>
      <w:r w:rsidR="009E4067">
        <w:rPr>
          <w:rFonts w:cs="Arial"/>
        </w:rPr>
        <w:t xml:space="preserve"> (0.5-m)</w:t>
      </w:r>
      <w:r w:rsidR="00F80B74">
        <w:rPr>
          <w:rFonts w:cs="Arial"/>
        </w:rPr>
        <w:t xml:space="preserve"> were used to mark transect locations</w:t>
      </w:r>
      <w:r w:rsidR="00A030DF">
        <w:rPr>
          <w:rFonts w:cs="Arial"/>
        </w:rPr>
        <w:t xml:space="preserve"> for repeat visits,</w:t>
      </w:r>
      <w:r w:rsidR="00F80B74">
        <w:rPr>
          <w:rFonts w:cs="Arial"/>
        </w:rPr>
        <w:t xml:space="preserve"> and GPS coordinates recorded using a handheld GPS device.</w:t>
      </w:r>
      <w:r w:rsidR="004063EE">
        <w:rPr>
          <w:rFonts w:cs="Arial"/>
        </w:rPr>
        <w:t xml:space="preserve"> </w:t>
      </w:r>
      <w:r w:rsidRPr="00597BCB">
        <w:rPr>
          <w:rFonts w:cs="Arial"/>
        </w:rPr>
        <w:t xml:space="preserve"> Live and dead oysters w</w:t>
      </w:r>
      <w:r w:rsidR="00F80B74">
        <w:rPr>
          <w:rFonts w:cs="Arial"/>
        </w:rPr>
        <w:t xml:space="preserve">ere then counted </w:t>
      </w:r>
      <w:r w:rsidR="00A030DF">
        <w:rPr>
          <w:rFonts w:cs="Arial"/>
        </w:rPr>
        <w:t xml:space="preserve">visually </w:t>
      </w:r>
      <w:r w:rsidR="00F80B74">
        <w:rPr>
          <w:rFonts w:cs="Arial"/>
        </w:rPr>
        <w:t>along each transect and recorded in 2.5-m intervals.</w:t>
      </w:r>
    </w:p>
    <w:p w14:paraId="6DA3285A" w14:textId="2B39A701" w:rsidR="009E4067" w:rsidRDefault="009E4067" w:rsidP="00C64199">
      <w:pPr>
        <w:spacing w:after="0" w:line="360" w:lineRule="auto"/>
        <w:rPr>
          <w:rFonts w:cs="Arial"/>
          <w:i/>
          <w:shd w:val="clear" w:color="auto" w:fill="FFFFFF"/>
        </w:rPr>
      </w:pPr>
      <w:r>
        <w:rPr>
          <w:rFonts w:cs="Arial"/>
          <w:i/>
          <w:shd w:val="clear" w:color="auto" w:fill="FFFFFF"/>
        </w:rPr>
        <w:t>Data Analyses – Generalized Linear Models</w:t>
      </w:r>
    </w:p>
    <w:p w14:paraId="1C422532" w14:textId="5236A2D6" w:rsidR="0067165A" w:rsidRDefault="005B0A88" w:rsidP="00C64199">
      <w:pPr>
        <w:spacing w:after="0" w:line="360" w:lineRule="auto"/>
        <w:ind w:firstLine="720"/>
        <w:rPr>
          <w:rFonts w:cs="Arial"/>
        </w:rPr>
      </w:pPr>
      <w:r>
        <w:rPr>
          <w:rFonts w:cs="Arial"/>
        </w:rPr>
        <w:t>We used</w:t>
      </w:r>
      <w:r w:rsidR="007500CE">
        <w:rPr>
          <w:rFonts w:cs="Arial"/>
        </w:rPr>
        <w:t xml:space="preserve"> generalized linear </w:t>
      </w:r>
      <w:r w:rsidR="00004087">
        <w:rPr>
          <w:rFonts w:cs="Arial"/>
        </w:rPr>
        <w:t>models</w:t>
      </w:r>
      <w:r>
        <w:rPr>
          <w:rFonts w:cs="Arial"/>
        </w:rPr>
        <w:t xml:space="preserve"> </w:t>
      </w:r>
      <w:r w:rsidR="007500CE">
        <w:rPr>
          <w:rFonts w:cs="Arial"/>
        </w:rPr>
        <w:t>(</w:t>
      </w:r>
      <w:r>
        <w:rPr>
          <w:rFonts w:cs="Arial"/>
        </w:rPr>
        <w:t>GLM</w:t>
      </w:r>
      <w:r w:rsidR="00695068">
        <w:rPr>
          <w:rFonts w:cs="Arial"/>
        </w:rPr>
        <w:t xml:space="preserve">, </w:t>
      </w:r>
      <w:proofErr w:type="spellStart"/>
      <w:r w:rsidR="00695068">
        <w:rPr>
          <w:rFonts w:cs="Arial"/>
        </w:rPr>
        <w:t>Bolker</w:t>
      </w:r>
      <w:proofErr w:type="spellEnd"/>
      <w:r w:rsidR="00695068">
        <w:rPr>
          <w:rFonts w:cs="Arial"/>
        </w:rPr>
        <w:t xml:space="preserve"> et al. 2008</w:t>
      </w:r>
      <w:r w:rsidR="007500CE">
        <w:rPr>
          <w:rFonts w:cs="Arial"/>
        </w:rPr>
        <w:t>)</w:t>
      </w:r>
      <w:r>
        <w:rPr>
          <w:rFonts w:cs="Arial"/>
        </w:rPr>
        <w:t xml:space="preserve">  to </w:t>
      </w:r>
      <w:r w:rsidR="00695068">
        <w:rPr>
          <w:rFonts w:cs="Arial"/>
        </w:rPr>
        <w:t xml:space="preserve">assess oyster counts (dependent variable) over </w:t>
      </w:r>
      <w:r w:rsidR="008A6E46">
        <w:rPr>
          <w:rFonts w:cs="Arial"/>
        </w:rPr>
        <w:t>period</w:t>
      </w:r>
      <w:r w:rsidR="00695068">
        <w:rPr>
          <w:rFonts w:cs="Arial"/>
        </w:rPr>
        <w:t xml:space="preserve"> (time </w:t>
      </w:r>
      <w:r w:rsidR="008A6E46">
        <w:rPr>
          <w:rFonts w:cs="Arial"/>
        </w:rPr>
        <w:t>variable, a winter or summer period of time each year</w:t>
      </w:r>
      <w:r w:rsidR="00695068">
        <w:rPr>
          <w:rFonts w:cs="Arial"/>
        </w:rPr>
        <w:t xml:space="preserve">), locality (i.e., Horseshoe, Lone Cabbage etc.), </w:t>
      </w:r>
      <w:r w:rsidR="0017714F">
        <w:rPr>
          <w:rFonts w:cs="Arial"/>
        </w:rPr>
        <w:t xml:space="preserve">and </w:t>
      </w:r>
      <w:r w:rsidR="00695068">
        <w:rPr>
          <w:rFonts w:cs="Arial"/>
        </w:rPr>
        <w:t>Site (Inshore, Nearshore, Offshore)</w:t>
      </w:r>
      <w:r>
        <w:rPr>
          <w:rFonts w:cs="Arial"/>
        </w:rPr>
        <w:t xml:space="preserve"> We assumed that oyster counts were likely to increase </w:t>
      </w:r>
      <w:r w:rsidR="007E4D85">
        <w:rPr>
          <w:rFonts w:cs="Arial"/>
        </w:rPr>
        <w:t>with transect length</w:t>
      </w:r>
      <w:r>
        <w:rPr>
          <w:rFonts w:cs="Arial"/>
        </w:rPr>
        <w:t xml:space="preserve"> so we included transect length as an offset</w:t>
      </w:r>
      <w:r w:rsidR="00A030DF">
        <w:rPr>
          <w:rFonts w:cs="Arial"/>
        </w:rPr>
        <w:t xml:space="preserve"> of effort</w:t>
      </w:r>
      <w:r w:rsidR="00906D9F">
        <w:rPr>
          <w:rFonts w:cs="Arial"/>
        </w:rPr>
        <w:t xml:space="preserve"> (log link function)</w:t>
      </w:r>
      <w:r w:rsidR="00695068">
        <w:rPr>
          <w:rFonts w:cs="Arial"/>
        </w:rPr>
        <w:t xml:space="preserve"> which allowed the response variable to remain an integer.</w:t>
      </w:r>
      <w:r w:rsidR="007500CE">
        <w:rPr>
          <w:rFonts w:cs="Arial"/>
        </w:rPr>
        <w:t xml:space="preserve"> </w:t>
      </w:r>
      <w:r w:rsidR="00695068">
        <w:rPr>
          <w:rFonts w:cs="Arial"/>
        </w:rPr>
        <w:t xml:space="preserve"> </w:t>
      </w:r>
      <w:r w:rsidR="007500CE">
        <w:rPr>
          <w:rFonts w:cs="Arial"/>
        </w:rPr>
        <w:t xml:space="preserve">To assess the distribution </w:t>
      </w:r>
      <w:r w:rsidR="0067165A">
        <w:rPr>
          <w:rFonts w:cs="Arial"/>
        </w:rPr>
        <w:t>of these data</w:t>
      </w:r>
      <w:r w:rsidR="007500CE">
        <w:rPr>
          <w:rFonts w:cs="Arial"/>
        </w:rPr>
        <w:t xml:space="preserve"> we </w:t>
      </w:r>
      <w:r w:rsidR="00A030DF">
        <w:rPr>
          <w:rFonts w:cs="Arial"/>
        </w:rPr>
        <w:t xml:space="preserve">assumed that </w:t>
      </w:r>
      <w:r w:rsidR="007500CE">
        <w:rPr>
          <w:rFonts w:cs="Arial"/>
        </w:rPr>
        <w:t>count data are discrete,</w:t>
      </w:r>
      <w:r w:rsidR="00A030DF">
        <w:rPr>
          <w:rFonts w:cs="Arial"/>
        </w:rPr>
        <w:t xml:space="preserve"> and examined the </w:t>
      </w:r>
      <w:r w:rsidR="00695068">
        <w:rPr>
          <w:rFonts w:cs="Arial"/>
        </w:rPr>
        <w:t>ratio between the</w:t>
      </w:r>
      <w:r w:rsidR="007500CE">
        <w:rPr>
          <w:rFonts w:cs="Arial"/>
        </w:rPr>
        <w:t xml:space="preserve"> variance of </w:t>
      </w:r>
      <w:r w:rsidR="00695068">
        <w:rPr>
          <w:rFonts w:cs="Arial"/>
        </w:rPr>
        <w:t xml:space="preserve">the </w:t>
      </w:r>
      <w:r w:rsidR="007500CE">
        <w:rPr>
          <w:rFonts w:cs="Arial"/>
        </w:rPr>
        <w:t xml:space="preserve">counts </w:t>
      </w:r>
      <w:r w:rsidR="00695068">
        <w:rPr>
          <w:rFonts w:cs="Arial"/>
        </w:rPr>
        <w:t xml:space="preserve">and the mean count per </w:t>
      </w:r>
      <w:r w:rsidR="007E4D85">
        <w:rPr>
          <w:rFonts w:cs="Arial"/>
        </w:rPr>
        <w:t>s</w:t>
      </w:r>
      <w:r w:rsidR="00695068">
        <w:rPr>
          <w:rFonts w:cs="Arial"/>
        </w:rPr>
        <w:t>ite</w:t>
      </w:r>
      <w:r w:rsidR="007500CE">
        <w:rPr>
          <w:rFonts w:cs="Arial"/>
        </w:rPr>
        <w:t xml:space="preserve">, and </w:t>
      </w:r>
      <w:r w:rsidR="0067165A">
        <w:rPr>
          <w:rFonts w:cs="Arial"/>
        </w:rPr>
        <w:t xml:space="preserve">graphical </w:t>
      </w:r>
      <w:r w:rsidR="003C330A">
        <w:rPr>
          <w:rFonts w:cs="Arial"/>
        </w:rPr>
        <w:t>representations of</w:t>
      </w:r>
      <w:r w:rsidR="007500CE">
        <w:rPr>
          <w:rFonts w:cs="Arial"/>
        </w:rPr>
        <w:t xml:space="preserve"> </w:t>
      </w:r>
      <w:r w:rsidR="00695068">
        <w:rPr>
          <w:rFonts w:cs="Arial"/>
        </w:rPr>
        <w:t>predicted vs. observed distribution</w:t>
      </w:r>
      <w:r w:rsidR="00A030DF">
        <w:rPr>
          <w:rFonts w:cs="Arial"/>
        </w:rPr>
        <w:t>s</w:t>
      </w:r>
      <w:r w:rsidR="00695068">
        <w:rPr>
          <w:rFonts w:cs="Arial"/>
        </w:rPr>
        <w:t xml:space="preserve"> of count data from each site</w:t>
      </w:r>
      <w:r w:rsidR="007500CE">
        <w:rPr>
          <w:rFonts w:cs="Arial"/>
        </w:rPr>
        <w:t>.</w:t>
      </w:r>
      <w:r w:rsidR="00906D9F">
        <w:rPr>
          <w:rFonts w:cs="Arial"/>
        </w:rPr>
        <w:t xml:space="preserve"> </w:t>
      </w:r>
      <w:r w:rsidR="004915BE">
        <w:rPr>
          <w:rFonts w:cs="Arial"/>
        </w:rPr>
        <w:t xml:space="preserve"> </w:t>
      </w:r>
      <w:r w:rsidR="008A6E46">
        <w:rPr>
          <w:rFonts w:cs="Arial"/>
        </w:rPr>
        <w:t>We used the best fitting (lowest AIC) model to predict oyster counts by period.</w:t>
      </w:r>
      <w:r w:rsidR="00906D9F">
        <w:rPr>
          <w:rFonts w:cs="Arial"/>
        </w:rPr>
        <w:t xml:space="preserve"> </w:t>
      </w:r>
      <w:r w:rsidR="004915BE">
        <w:rPr>
          <w:rFonts w:cs="Arial"/>
        </w:rPr>
        <w:t xml:space="preserve"> All models were fit using the </w:t>
      </w:r>
      <w:proofErr w:type="spellStart"/>
      <w:r w:rsidR="004915BE">
        <w:rPr>
          <w:rFonts w:cs="Arial"/>
        </w:rPr>
        <w:t>glmmTMB</w:t>
      </w:r>
      <w:proofErr w:type="spellEnd"/>
      <w:r w:rsidR="004915BE">
        <w:rPr>
          <w:rFonts w:cs="Arial"/>
        </w:rPr>
        <w:t xml:space="preserve"> package (Brooks et al. 2017) in R (R Core Team 2018).</w:t>
      </w:r>
      <w:r w:rsidR="00906D9F">
        <w:rPr>
          <w:rFonts w:cs="Arial"/>
        </w:rPr>
        <w:t xml:space="preserve"> </w:t>
      </w:r>
    </w:p>
    <w:p w14:paraId="2857071B" w14:textId="33B3C37E" w:rsidR="00462997" w:rsidRDefault="00B441BD" w:rsidP="00AE159D">
      <w:pPr>
        <w:spacing w:after="0" w:line="360" w:lineRule="auto"/>
        <w:ind w:firstLine="720"/>
        <w:rPr>
          <w:rFonts w:cs="Arial"/>
        </w:rPr>
      </w:pPr>
      <w:r>
        <w:t>We also developed a</w:t>
      </w:r>
      <w:r w:rsidR="00C20A45">
        <w:t xml:space="preserve"> candidate set of models</w:t>
      </w:r>
      <w:r>
        <w:t xml:space="preserve"> of biological interest</w:t>
      </w:r>
      <w:r w:rsidR="00C20A45">
        <w:t xml:space="preserve"> </w:t>
      </w:r>
      <w:r>
        <w:t>to</w:t>
      </w:r>
      <w:r w:rsidR="00C20A45">
        <w:t xml:space="preserve"> fit to these data.</w:t>
      </w:r>
      <w:r w:rsidR="00F438DB">
        <w:t xml:space="preserve">  </w:t>
      </w:r>
      <w:r w:rsidR="00F438DB">
        <w:rPr>
          <w:rFonts w:cs="Arial"/>
        </w:rPr>
        <w:t>As an estuarine species, the role of salinity in influencing oyster recruitment and survival is of interest to resource managers (Turner 2006; Buzan et al. 2009; Fisch and Pine 2016).  Oyster population status has been considered a metric for estuarine ecosystem health (</w:t>
      </w:r>
      <w:proofErr w:type="spellStart"/>
      <w:r w:rsidR="00F438DB">
        <w:rPr>
          <w:rFonts w:cs="Arial"/>
        </w:rPr>
        <w:t>Berquist</w:t>
      </w:r>
      <w:proofErr w:type="spellEnd"/>
      <w:r w:rsidR="00F438DB">
        <w:rPr>
          <w:rFonts w:cs="Arial"/>
        </w:rPr>
        <w:t xml:space="preserve"> et al. 2006; Coen et al. 2007) and to </w:t>
      </w:r>
      <w:r w:rsidR="00F438DB">
        <w:rPr>
          <w:rFonts w:cs="Arial"/>
        </w:rPr>
        <w:lastRenderedPageBreak/>
        <w:t xml:space="preserve">evaluate minimum flow regulations in the Suwannee River basin (Farrell et al. 2005; </w:t>
      </w:r>
      <w:proofErr w:type="spellStart"/>
      <w:r w:rsidR="00F438DB">
        <w:rPr>
          <w:rFonts w:cs="Arial"/>
        </w:rPr>
        <w:t>Berquist</w:t>
      </w:r>
      <w:proofErr w:type="spellEnd"/>
      <w:r w:rsidR="00F438DB">
        <w:rPr>
          <w:rFonts w:cs="Arial"/>
        </w:rPr>
        <w:t xml:space="preserve"> et al. 2006).  </w:t>
      </w:r>
      <w:r w:rsidR="00906D9F">
        <w:rPr>
          <w:rFonts w:cs="Arial"/>
        </w:rPr>
        <w:t>We conducted exploratory analyses of how Suwannee River discharge (USGS gauge 02323500), as a proxy for salinity, nutrient</w:t>
      </w:r>
      <w:r w:rsidR="00F438DB">
        <w:rPr>
          <w:rFonts w:cs="Arial"/>
        </w:rPr>
        <w:t xml:space="preserve"> inputs</w:t>
      </w:r>
      <w:r w:rsidR="00906D9F">
        <w:rPr>
          <w:rFonts w:cs="Arial"/>
        </w:rPr>
        <w:t xml:space="preserve">, and other factors, influenced counts on oyster reefs.  We assessed how river discharge in year of sampling </w:t>
      </w:r>
      <w:r w:rsidR="0067165A">
        <w:rPr>
          <w:rFonts w:cs="Arial"/>
        </w:rPr>
        <w:t>and</w:t>
      </w:r>
      <w:r w:rsidR="00906D9F">
        <w:rPr>
          <w:rFonts w:cs="Arial"/>
        </w:rPr>
        <w:t xml:space="preserve"> a 1 and 2</w:t>
      </w:r>
      <w:r w:rsidR="007E4D85">
        <w:rPr>
          <w:rFonts w:cs="Arial"/>
        </w:rPr>
        <w:t>-</w:t>
      </w:r>
      <w:r w:rsidR="00906D9F">
        <w:rPr>
          <w:rFonts w:cs="Arial"/>
        </w:rPr>
        <w:t xml:space="preserve">year lag of river discharge influenced oyster counts. </w:t>
      </w:r>
      <w:r>
        <w:rPr>
          <w:rFonts w:cs="Arial"/>
        </w:rPr>
        <w:t xml:space="preserve"> </w:t>
      </w:r>
      <w:r w:rsidR="00193FB5">
        <w:rPr>
          <w:rFonts w:cs="Arial"/>
        </w:rPr>
        <w:t xml:space="preserve">All continuous covariates were centered (mean = 0, standard deviation = 1) using the scale function in R before including in </w:t>
      </w:r>
      <w:r w:rsidR="003C330A">
        <w:rPr>
          <w:rFonts w:cs="Arial"/>
        </w:rPr>
        <w:t xml:space="preserve">each </w:t>
      </w:r>
      <w:r w:rsidR="00193FB5">
        <w:rPr>
          <w:rFonts w:cs="Arial"/>
        </w:rPr>
        <w:t>GLM model.</w:t>
      </w:r>
    </w:p>
    <w:p w14:paraId="2C50836A" w14:textId="2F7AD9DE" w:rsidR="00B33854" w:rsidRPr="00487491" w:rsidRDefault="00B441BD" w:rsidP="00487491">
      <w:pPr>
        <w:spacing w:after="0" w:line="360" w:lineRule="auto"/>
        <w:ind w:firstLine="720"/>
        <w:rPr>
          <w:rFonts w:cs="Arial"/>
        </w:rPr>
      </w:pPr>
      <w:r>
        <w:rPr>
          <w:rFonts w:cs="Arial"/>
        </w:rPr>
        <w:t>S</w:t>
      </w:r>
      <w:r w:rsidR="00906D9F">
        <w:rPr>
          <w:rFonts w:cs="Arial"/>
        </w:rPr>
        <w:t>imilarly</w:t>
      </w:r>
      <w:r w:rsidR="00801E93">
        <w:rPr>
          <w:rFonts w:cs="Arial"/>
        </w:rPr>
        <w:t>,</w:t>
      </w:r>
      <w:r w:rsidR="00906D9F">
        <w:rPr>
          <w:rFonts w:cs="Arial"/>
        </w:rPr>
        <w:t xml:space="preserve"> we assessed whether oyster harvest </w:t>
      </w:r>
      <w:r w:rsidR="00065A98">
        <w:rPr>
          <w:rFonts w:cs="Arial"/>
        </w:rPr>
        <w:t xml:space="preserve">affected </w:t>
      </w:r>
      <w:r w:rsidR="00801E93">
        <w:rPr>
          <w:rFonts w:cs="Arial"/>
        </w:rPr>
        <w:t xml:space="preserve">oyster </w:t>
      </w:r>
      <w:r w:rsidR="00906D9F">
        <w:rPr>
          <w:rFonts w:cs="Arial"/>
        </w:rPr>
        <w:t>counts</w:t>
      </w:r>
      <w:r w:rsidR="00801E93">
        <w:rPr>
          <w:rFonts w:cs="Arial"/>
        </w:rPr>
        <w:t xml:space="preserve"> by examining whether an area was open or closed to oyster </w:t>
      </w:r>
      <w:r w:rsidR="0067165A">
        <w:rPr>
          <w:rFonts w:cs="Arial"/>
        </w:rPr>
        <w:t>h</w:t>
      </w:r>
      <w:r w:rsidR="00801E93">
        <w:rPr>
          <w:rFonts w:cs="Arial"/>
        </w:rPr>
        <w:t>arvest</w:t>
      </w:r>
      <w:r w:rsidR="0067165A">
        <w:rPr>
          <w:rFonts w:cs="Arial"/>
        </w:rPr>
        <w:t xml:space="preserve"> as a factor </w:t>
      </w:r>
      <w:r w:rsidR="00982BCE">
        <w:rPr>
          <w:rFonts w:cs="Arial"/>
        </w:rPr>
        <w:t>and</w:t>
      </w:r>
      <w:r w:rsidR="00801E93">
        <w:rPr>
          <w:rFonts w:cs="Arial"/>
        </w:rPr>
        <w:t xml:space="preserve"> </w:t>
      </w:r>
      <w:r>
        <w:rPr>
          <w:rFonts w:cs="Arial"/>
        </w:rPr>
        <w:t xml:space="preserve">whether </w:t>
      </w:r>
      <w:r w:rsidR="00801E93">
        <w:rPr>
          <w:rFonts w:cs="Arial"/>
        </w:rPr>
        <w:t>oyster landings</w:t>
      </w:r>
      <w:r w:rsidR="00683CF0">
        <w:rPr>
          <w:rFonts w:cs="Arial"/>
        </w:rPr>
        <w:t>, trips or catch-per-unit-effort</w:t>
      </w:r>
      <w:r w:rsidR="00801E93">
        <w:rPr>
          <w:rFonts w:cs="Arial"/>
        </w:rPr>
        <w:t xml:space="preserve"> for </w:t>
      </w:r>
      <w:r w:rsidR="00065A98">
        <w:rPr>
          <w:rFonts w:cs="Arial"/>
        </w:rPr>
        <w:t xml:space="preserve">the given year or with </w:t>
      </w:r>
      <w:r w:rsidR="00801E93">
        <w:rPr>
          <w:rFonts w:cs="Arial"/>
        </w:rPr>
        <w:t>a 1 or 2-year lag</w:t>
      </w:r>
      <w:r w:rsidR="0067165A">
        <w:rPr>
          <w:rFonts w:cs="Arial"/>
        </w:rPr>
        <w:t xml:space="preserve"> prior</w:t>
      </w:r>
      <w:r>
        <w:rPr>
          <w:rFonts w:cs="Arial"/>
        </w:rPr>
        <w:t xml:space="preserve"> influenced oyster counts</w:t>
      </w:r>
      <w:r w:rsidR="0067165A">
        <w:rPr>
          <w:rFonts w:cs="Arial"/>
        </w:rPr>
        <w:t>.</w:t>
      </w:r>
      <w:r w:rsidR="00462997">
        <w:rPr>
          <w:rFonts w:cs="Arial"/>
        </w:rPr>
        <w:t xml:space="preserve">  The relationship between our response variable, oyster counts on intertidal oyster bars, and oyster harvest is complicated.  Oysters that grow on intertidal oyster reefs are generally smaller (below minimum legal harvest size limit of 75.2-mm) than subtidal oysters and therefore are not traditionally targeted for harvest.  However, these intertidal bars are adjacent to subtidal </w:t>
      </w:r>
      <w:r w:rsidR="0009764E">
        <w:rPr>
          <w:rFonts w:cs="Arial"/>
        </w:rPr>
        <w:t>bars, which</w:t>
      </w:r>
      <w:r w:rsidR="00462997">
        <w:rPr>
          <w:rFonts w:cs="Arial"/>
        </w:rPr>
        <w:t xml:space="preserve"> are harvested, and we have observed oyster harvest and culling on </w:t>
      </w:r>
      <w:r w:rsidR="00683CF0">
        <w:rPr>
          <w:rFonts w:cs="Arial"/>
        </w:rPr>
        <w:t>inter</w:t>
      </w:r>
      <w:r w:rsidR="00462997">
        <w:rPr>
          <w:rFonts w:cs="Arial"/>
        </w:rPr>
        <w:t xml:space="preserve">tidal bars particularly in years with high oyster demand (W.E. Pine, </w:t>
      </w:r>
      <w:r w:rsidR="00462997">
        <w:rPr>
          <w:rFonts w:cs="Arial"/>
          <w:i/>
          <w:iCs/>
        </w:rPr>
        <w:t>personal observation</w:t>
      </w:r>
      <w:r w:rsidR="00462997">
        <w:rPr>
          <w:rFonts w:cs="Arial"/>
        </w:rPr>
        <w:t>).</w:t>
      </w:r>
      <w:r w:rsidR="0067165A">
        <w:rPr>
          <w:rFonts w:cs="Arial"/>
        </w:rPr>
        <w:t xml:space="preserve">  Oyster harvest in prior years may influence oyster counts because oyster harvest removes</w:t>
      </w:r>
      <w:r w:rsidR="00B03644">
        <w:rPr>
          <w:rFonts w:cs="Arial"/>
        </w:rPr>
        <w:t>, disturbs, and fragments</w:t>
      </w:r>
      <w:r w:rsidR="0067165A">
        <w:rPr>
          <w:rFonts w:cs="Arial"/>
        </w:rPr>
        <w:t xml:space="preserve"> shell </w:t>
      </w:r>
      <w:r w:rsidR="00B03644">
        <w:rPr>
          <w:rFonts w:cs="Arial"/>
        </w:rPr>
        <w:t>on</w:t>
      </w:r>
      <w:r w:rsidR="00E03D6F">
        <w:rPr>
          <w:rFonts w:cs="Arial"/>
        </w:rPr>
        <w:t xml:space="preserve"> oyster reefs.  Oyster shell is the domina</w:t>
      </w:r>
      <w:r w:rsidR="00487491">
        <w:rPr>
          <w:rFonts w:cs="Arial"/>
        </w:rPr>
        <w:t>n</w:t>
      </w:r>
      <w:r w:rsidR="00E03D6F">
        <w:rPr>
          <w:rFonts w:cs="Arial"/>
        </w:rPr>
        <w:t xml:space="preserve">t substrate on which larval oyster spat settle and recruit, thus harvest could reduce recruitment due to loss of settlement substrate (Powell and </w:t>
      </w:r>
      <w:proofErr w:type="spellStart"/>
      <w:r w:rsidR="00E03D6F">
        <w:rPr>
          <w:rFonts w:cs="Arial"/>
        </w:rPr>
        <w:t>Klinck</w:t>
      </w:r>
      <w:proofErr w:type="spellEnd"/>
      <w:r w:rsidR="00E03D6F">
        <w:rPr>
          <w:rFonts w:cs="Arial"/>
        </w:rPr>
        <w:t xml:space="preserve"> 2007; Pine et al. 2015)</w:t>
      </w:r>
      <w:r w:rsidR="00487491">
        <w:rPr>
          <w:rFonts w:cs="Arial"/>
        </w:rPr>
        <w:t xml:space="preserve"> and modification of vertical structure</w:t>
      </w:r>
      <w:r w:rsidR="00E03D6F">
        <w:rPr>
          <w:rFonts w:cs="Arial"/>
        </w:rPr>
        <w:t>.</w:t>
      </w:r>
      <w:r w:rsidR="00AE159D">
        <w:rPr>
          <w:rFonts w:cs="Arial"/>
        </w:rPr>
        <w:t xml:space="preserve">  </w:t>
      </w:r>
      <w:r w:rsidR="007500CE">
        <w:t>We used a forward selection process where we fit each parameter individually and then retained statistically significant factors (p&lt;0.</w:t>
      </w:r>
      <w:r w:rsidR="00E577C1">
        <w:t>05</w:t>
      </w:r>
      <w:r w:rsidR="007500CE">
        <w:t>)</w:t>
      </w:r>
      <w:r w:rsidR="00193FB5">
        <w:t xml:space="preserve">.  </w:t>
      </w:r>
      <w:r w:rsidR="007500CE">
        <w:t xml:space="preserve">Final model comparison was then made with AIC when appropriate. </w:t>
      </w:r>
    </w:p>
    <w:p w14:paraId="16E42DE0" w14:textId="3DD2C271" w:rsidR="00982B1B" w:rsidRDefault="00982B1B" w:rsidP="00982B1B">
      <w:pPr>
        <w:spacing w:after="0" w:line="360" w:lineRule="auto"/>
        <w:rPr>
          <w:i/>
          <w:iCs/>
        </w:rPr>
      </w:pPr>
      <w:r>
        <w:rPr>
          <w:i/>
          <w:iCs/>
        </w:rPr>
        <w:t>Simulations</w:t>
      </w:r>
    </w:p>
    <w:p w14:paraId="040FFBE8" w14:textId="3BCEE33B" w:rsidR="003D1D45" w:rsidRDefault="003D1D45" w:rsidP="003D1D45">
      <w:pPr>
        <w:spacing w:after="0" w:line="360" w:lineRule="auto"/>
        <w:ind w:firstLine="720"/>
        <w:rPr>
          <w:iCs/>
        </w:rPr>
      </w:pPr>
      <w:r>
        <w:rPr>
          <w:iCs/>
        </w:rPr>
        <w:t>To assess the “informativeness” of our GLM model</w:t>
      </w:r>
      <w:r w:rsidR="002910C0">
        <w:rPr>
          <w:iCs/>
        </w:rPr>
        <w:t>ling approach</w:t>
      </w:r>
      <w:r>
        <w:rPr>
          <w:iCs/>
        </w:rPr>
        <w:t xml:space="preserve"> (as a type of power analyses, </w:t>
      </w:r>
      <w:proofErr w:type="spellStart"/>
      <w:r>
        <w:rPr>
          <w:iCs/>
        </w:rPr>
        <w:t>Bolker</w:t>
      </w:r>
      <w:proofErr w:type="spellEnd"/>
      <w:r>
        <w:rPr>
          <w:iCs/>
        </w:rPr>
        <w:t xml:space="preserve"> 2008), we generated </w:t>
      </w:r>
      <w:commentRangeStart w:id="1"/>
      <w:r>
        <w:rPr>
          <w:iCs/>
        </w:rPr>
        <w:t>500</w:t>
      </w:r>
      <w:commentRangeEnd w:id="1"/>
      <w:r w:rsidR="003C330A">
        <w:rPr>
          <w:rStyle w:val="CommentReference"/>
        </w:rPr>
        <w:commentReference w:id="1"/>
      </w:r>
      <w:r>
        <w:rPr>
          <w:iCs/>
        </w:rPr>
        <w:t xml:space="preserve"> replicate datasets (with replacement) of oyster counts by locality, site, and period and fixed transect length to the transect length used at each oyster reef in the original data.  </w:t>
      </w:r>
      <w:r w:rsidR="002910C0">
        <w:rPr>
          <w:iCs/>
        </w:rPr>
        <w:t xml:space="preserve">To simplify simulations, we did not simulate data for the covariates of river discharge or fishery landings.  </w:t>
      </w:r>
      <w:r>
        <w:rPr>
          <w:iCs/>
        </w:rPr>
        <w:t xml:space="preserve">We then fit the best fitting (lowest AIC) model without covariates to these data and assessed (1) how many of these 500 simulations had the same negative beta coefficient for period (indicating a decline in oyster counts over time) and (2) the distribution of p-values for the period beta coefficient.  </w:t>
      </w:r>
      <w:r w:rsidR="002910C0">
        <w:rPr>
          <w:iCs/>
        </w:rPr>
        <w:t>This was done to assess how likely we were to detect both the sign and the significance of a change in oyster counts over period (time) if one were to occur.</w:t>
      </w:r>
    </w:p>
    <w:p w14:paraId="716570E5" w14:textId="7BF50C01" w:rsidR="00AB4B0C" w:rsidRDefault="00AB4B0C" w:rsidP="001E1027">
      <w:pPr>
        <w:spacing w:after="0" w:line="360" w:lineRule="auto"/>
        <w:rPr>
          <w:rFonts w:cs="Arial"/>
          <w:i/>
          <w:shd w:val="clear" w:color="auto" w:fill="FFFFFF"/>
        </w:rPr>
      </w:pPr>
      <w:r>
        <w:rPr>
          <w:rFonts w:cs="Arial"/>
          <w:i/>
          <w:shd w:val="clear" w:color="auto" w:fill="FFFFFF"/>
        </w:rPr>
        <w:t>River discharge</w:t>
      </w:r>
    </w:p>
    <w:p w14:paraId="2BB77A6B" w14:textId="1704F4B0" w:rsidR="00D73370" w:rsidRPr="00D73370" w:rsidRDefault="00D73370" w:rsidP="003E35C6">
      <w:pPr>
        <w:spacing w:after="0" w:line="360" w:lineRule="auto"/>
        <w:rPr>
          <w:rFonts w:cs="Arial"/>
          <w:shd w:val="clear" w:color="auto" w:fill="FFFFFF"/>
        </w:rPr>
      </w:pPr>
      <w:r>
        <w:rPr>
          <w:rFonts w:cs="Arial"/>
          <w:shd w:val="clear" w:color="auto" w:fill="FFFFFF"/>
        </w:rPr>
        <w:lastRenderedPageBreak/>
        <w:tab/>
      </w:r>
      <w:r w:rsidR="00DA7738">
        <w:rPr>
          <w:rFonts w:cs="Arial"/>
          <w:shd w:val="clear" w:color="auto" w:fill="FFFFFF"/>
        </w:rPr>
        <w:t xml:space="preserve">Because salinity in Suwannee Sound is influenced by Suwannee River discharge, and oyster populations are an estuarine dependent species, </w:t>
      </w:r>
      <w:r>
        <w:rPr>
          <w:rFonts w:cs="Arial"/>
          <w:shd w:val="clear" w:color="auto" w:fill="FFFFFF"/>
        </w:rPr>
        <w:t>we summarized river discharge data</w:t>
      </w:r>
      <w:r w:rsidR="00DA7738">
        <w:rPr>
          <w:rFonts w:cs="Arial"/>
          <w:shd w:val="clear" w:color="auto" w:fill="FFFFFF"/>
        </w:rPr>
        <w:t xml:space="preserve"> using</w:t>
      </w:r>
      <w:r>
        <w:rPr>
          <w:rFonts w:cs="Arial"/>
          <w:shd w:val="clear" w:color="auto" w:fill="FFFFFF"/>
        </w:rPr>
        <w:t xml:space="preserve"> the Suwannee River USGS gauge 02323500 near Wilcox, Florida.  We used the longest continuous data records </w:t>
      </w:r>
      <w:r w:rsidR="001E1F07">
        <w:rPr>
          <w:rFonts w:cs="Arial"/>
          <w:shd w:val="clear" w:color="auto" w:fill="FFFFFF"/>
        </w:rPr>
        <w:t>beginning</w:t>
      </w:r>
      <w:r>
        <w:rPr>
          <w:rFonts w:cs="Arial"/>
          <w:shd w:val="clear" w:color="auto" w:fill="FFFFFF"/>
        </w:rPr>
        <w:t xml:space="preserve"> October 1941-</w:t>
      </w:r>
      <w:r w:rsidR="00C80B64">
        <w:rPr>
          <w:rFonts w:cs="Arial"/>
          <w:shd w:val="clear" w:color="auto" w:fill="FFFFFF"/>
        </w:rPr>
        <w:t>July</w:t>
      </w:r>
      <w:r>
        <w:rPr>
          <w:rFonts w:cs="Arial"/>
          <w:shd w:val="clear" w:color="auto" w:fill="FFFFFF"/>
        </w:rPr>
        <w:t xml:space="preserve"> 2019 </w:t>
      </w:r>
      <w:r w:rsidR="00193FB5">
        <w:rPr>
          <w:rFonts w:cs="Arial"/>
          <w:shd w:val="clear" w:color="auto" w:fill="FFFFFF"/>
        </w:rPr>
        <w:t xml:space="preserve">to show long-term trends </w:t>
      </w:r>
      <w:r>
        <w:rPr>
          <w:rFonts w:cs="Arial"/>
          <w:shd w:val="clear" w:color="auto" w:fill="FFFFFF"/>
        </w:rPr>
        <w:t>and summarized river discharge (by convention as C</w:t>
      </w:r>
      <w:r w:rsidR="00487491">
        <w:rPr>
          <w:rFonts w:cs="Arial"/>
          <w:shd w:val="clear" w:color="auto" w:fill="FFFFFF"/>
        </w:rPr>
        <w:t xml:space="preserve">ubic feet </w:t>
      </w:r>
      <w:r>
        <w:rPr>
          <w:rFonts w:cs="Arial"/>
          <w:shd w:val="clear" w:color="auto" w:fill="FFFFFF"/>
        </w:rPr>
        <w:t>S</w:t>
      </w:r>
      <w:r w:rsidR="00487491">
        <w:rPr>
          <w:rFonts w:cs="Arial"/>
          <w:shd w:val="clear" w:color="auto" w:fill="FFFFFF"/>
        </w:rPr>
        <w:t>econd</w:t>
      </w:r>
      <w:r>
        <w:rPr>
          <w:rFonts w:cs="Arial"/>
          <w:shd w:val="clear" w:color="auto" w:fill="FFFFFF"/>
        </w:rPr>
        <w:t>) for each year as mean daily, the variance of daily discharge, CV of daily discharge</w:t>
      </w:r>
      <w:r w:rsidR="001E2BD8">
        <w:rPr>
          <w:rFonts w:cs="Arial"/>
          <w:shd w:val="clear" w:color="auto" w:fill="FFFFFF"/>
        </w:rPr>
        <w:t>, and total annual discharge</w:t>
      </w:r>
      <w:r>
        <w:rPr>
          <w:rFonts w:cs="Arial"/>
          <w:shd w:val="clear" w:color="auto" w:fill="FFFFFF"/>
        </w:rPr>
        <w:t>.  We also calculated these same metrics for the overall time series.  We included a locally weighted scatterplot smoothing (LOWESS) line to aid in visually assessing trends in Suwannee River discharge metrics.</w:t>
      </w:r>
      <w:r w:rsidR="001E1F07">
        <w:rPr>
          <w:rFonts w:cs="Arial"/>
          <w:shd w:val="clear" w:color="auto" w:fill="FFFFFF"/>
        </w:rPr>
        <w:t xml:space="preserve">  </w:t>
      </w:r>
      <w:r w:rsidR="001E1F07">
        <w:rPr>
          <w:rFonts w:cs="Arial"/>
        </w:rPr>
        <w:t xml:space="preserve">We assessed how river discharge in year of sampling as well as a </w:t>
      </w:r>
      <w:r w:rsidR="003E35C6">
        <w:rPr>
          <w:rFonts w:cs="Arial"/>
        </w:rPr>
        <w:t>1- or 2-year</w:t>
      </w:r>
      <w:r w:rsidR="001E1F07">
        <w:rPr>
          <w:rFonts w:cs="Arial"/>
        </w:rPr>
        <w:t xml:space="preserve"> lag of river discharge influenced oyster counts.</w:t>
      </w:r>
    </w:p>
    <w:p w14:paraId="5C3F2F46" w14:textId="153AF4FA" w:rsidR="00AB4B0C" w:rsidRDefault="00E52F22" w:rsidP="003E35C6">
      <w:pPr>
        <w:spacing w:after="0" w:line="360" w:lineRule="auto"/>
        <w:rPr>
          <w:rFonts w:cs="Arial"/>
          <w:i/>
          <w:shd w:val="clear" w:color="auto" w:fill="FFFFFF"/>
        </w:rPr>
      </w:pPr>
      <w:r>
        <w:rPr>
          <w:rFonts w:cs="Arial"/>
          <w:i/>
          <w:shd w:val="clear" w:color="auto" w:fill="FFFFFF"/>
        </w:rPr>
        <w:t>Commercial fishing and l</w:t>
      </w:r>
      <w:r w:rsidR="00AB4B0C">
        <w:rPr>
          <w:rFonts w:cs="Arial"/>
          <w:i/>
          <w:shd w:val="clear" w:color="auto" w:fill="FFFFFF"/>
        </w:rPr>
        <w:t>andings</w:t>
      </w:r>
    </w:p>
    <w:p w14:paraId="2B90D23D" w14:textId="13E5B20A" w:rsidR="00AB4B0C" w:rsidRPr="001E1F07" w:rsidRDefault="001E1F07" w:rsidP="00EC66C9">
      <w:pPr>
        <w:spacing w:after="0" w:line="360" w:lineRule="auto"/>
        <w:rPr>
          <w:rFonts w:cs="Arial"/>
          <w:shd w:val="clear" w:color="auto" w:fill="FFFFFF"/>
        </w:rPr>
      </w:pPr>
      <w:r>
        <w:rPr>
          <w:rFonts w:cs="Arial"/>
          <w:shd w:val="clear" w:color="auto" w:fill="FFFFFF"/>
        </w:rPr>
        <w:tab/>
        <w:t xml:space="preserve">We </w:t>
      </w:r>
      <w:r w:rsidR="00E52F22">
        <w:rPr>
          <w:rFonts w:cs="Arial"/>
          <w:shd w:val="clear" w:color="auto" w:fill="FFFFFF"/>
        </w:rPr>
        <w:t>categorized each site as either open or closed to commercial fishing based on harvest zones available from the Florida Department of Agriculture and Consumer Services (</w:t>
      </w:r>
      <w:r w:rsidR="0086712E" w:rsidRPr="0086712E">
        <w:t>https://tinyurl.com/y3tnqlpq</w:t>
      </w:r>
      <w:r w:rsidR="00E52F22">
        <w:t>)</w:t>
      </w:r>
      <w:r w:rsidR="00E52F22">
        <w:rPr>
          <w:rFonts w:cs="Arial"/>
          <w:shd w:val="clear" w:color="auto" w:fill="FFFFFF"/>
        </w:rPr>
        <w:t xml:space="preserve">.  We included fishing as a factor in our GLM analyses to assess whether or not being in a region open to fishing influenced oyster counts.  </w:t>
      </w:r>
      <w:r w:rsidR="00B409C9">
        <w:rPr>
          <w:rFonts w:cs="Arial"/>
          <w:shd w:val="clear" w:color="auto" w:fill="FFFFFF"/>
        </w:rPr>
        <w:t xml:space="preserve">To examine long-term trends in oyster landings and fishing effort, we </w:t>
      </w:r>
      <w:r>
        <w:rPr>
          <w:rFonts w:cs="Arial"/>
          <w:shd w:val="clear" w:color="auto" w:fill="FFFFFF"/>
        </w:rPr>
        <w:t>obtained annual</w:t>
      </w:r>
      <w:r w:rsidR="00E52F22">
        <w:rPr>
          <w:rFonts w:cs="Arial"/>
          <w:shd w:val="clear" w:color="auto" w:fill="FFFFFF"/>
        </w:rPr>
        <w:t xml:space="preserve"> oyster</w:t>
      </w:r>
      <w:r>
        <w:rPr>
          <w:rFonts w:cs="Arial"/>
          <w:shd w:val="clear" w:color="auto" w:fill="FFFFFF"/>
        </w:rPr>
        <w:t xml:space="preserve"> landings data</w:t>
      </w:r>
      <w:r w:rsidR="00E52F22">
        <w:rPr>
          <w:rFonts w:cs="Arial"/>
          <w:shd w:val="clear" w:color="auto" w:fill="FFFFFF"/>
        </w:rPr>
        <w:t xml:space="preserve"> (oyster meat weight and oyster fishing trips)</w:t>
      </w:r>
      <w:r>
        <w:rPr>
          <w:rFonts w:cs="Arial"/>
          <w:shd w:val="clear" w:color="auto" w:fill="FFFFFF"/>
        </w:rPr>
        <w:t xml:space="preserve"> for the three counties in the Suwannee Sound region (Taylor, Dixie, Levy) from the Florida Fish and Wildlife Conservation Commission (see </w:t>
      </w:r>
      <w:r w:rsidR="0086712E" w:rsidRPr="0086712E">
        <w:t>https://tinyurl.com/yxdd8qhc</w:t>
      </w:r>
      <w:r>
        <w:t xml:space="preserve">) </w:t>
      </w:r>
      <w:r w:rsidR="00E52F22">
        <w:t xml:space="preserve">beginning in 1986-2018.  While landings data for oysters are available prior to 1986, the mandatory trip ticket reporting program was not officially implemented until </w:t>
      </w:r>
      <w:r w:rsidR="004D7CCB">
        <w:t>1986</w:t>
      </w:r>
      <w:r w:rsidR="00E52F22">
        <w:t xml:space="preserve">.  We included </w:t>
      </w:r>
      <w:r w:rsidR="00461D8A">
        <w:t xml:space="preserve">the current year and </w:t>
      </w:r>
      <w:r w:rsidR="00E52F22">
        <w:t>a 1</w:t>
      </w:r>
      <w:r w:rsidR="003E35C6">
        <w:t>-</w:t>
      </w:r>
      <w:r w:rsidR="00E52F22">
        <w:t xml:space="preserve"> or 2-year lag of oyster landings and oyster fishing trips in our GLM analyses to assess whether oyster fishing effort in prior years influenced oyster counts.</w:t>
      </w:r>
    </w:p>
    <w:p w14:paraId="6B38CFB8" w14:textId="4A857E04" w:rsidR="00EB7F03" w:rsidRDefault="00E52F22" w:rsidP="00EC66C9">
      <w:pPr>
        <w:spacing w:after="0" w:line="360" w:lineRule="auto"/>
        <w:rPr>
          <w:i/>
        </w:rPr>
      </w:pPr>
      <w:r w:rsidRPr="00E52F22">
        <w:rPr>
          <w:i/>
        </w:rPr>
        <w:t>Results</w:t>
      </w:r>
    </w:p>
    <w:p w14:paraId="60AEDB34" w14:textId="61578A21" w:rsidR="000F6DCE" w:rsidRDefault="000F6DCE" w:rsidP="00EC66C9">
      <w:pPr>
        <w:spacing w:after="0" w:line="360" w:lineRule="auto"/>
        <w:rPr>
          <w:rFonts w:cs="Arial"/>
          <w:i/>
          <w:iCs/>
        </w:rPr>
      </w:pPr>
      <w:r>
        <w:rPr>
          <w:rFonts w:cs="Arial"/>
          <w:i/>
          <w:iCs/>
        </w:rPr>
        <w:t>Evaluating distribution of data</w:t>
      </w:r>
    </w:p>
    <w:p w14:paraId="765B0A72" w14:textId="07207CDD" w:rsidR="000F6DCE" w:rsidRPr="000F6DCE" w:rsidRDefault="000F6DCE" w:rsidP="00EC66C9">
      <w:pPr>
        <w:spacing w:after="0" w:line="360" w:lineRule="auto"/>
        <w:rPr>
          <w:rFonts w:cs="Arial"/>
        </w:rPr>
      </w:pPr>
      <w:r>
        <w:rPr>
          <w:rFonts w:cs="Arial"/>
        </w:rPr>
        <w:tab/>
        <w:t>Based on (1) our use of count data, (2) variance of oyster counts exceeding the mean, (3) high dispersion, and (4) visual assessment of observed oyster counts vs</w:t>
      </w:r>
      <w:r w:rsidR="0086712E">
        <w:rPr>
          <w:rFonts w:cs="Arial"/>
        </w:rPr>
        <w:t>.</w:t>
      </w:r>
      <w:r>
        <w:rPr>
          <w:rFonts w:cs="Arial"/>
        </w:rPr>
        <w:t xml:space="preserve"> predicted counts based on a negative binomial distribution</w:t>
      </w:r>
      <w:r w:rsidR="0086712E">
        <w:rPr>
          <w:rFonts w:cs="Arial"/>
        </w:rPr>
        <w:t xml:space="preserve"> (Figure 2)</w:t>
      </w:r>
      <w:r>
        <w:rPr>
          <w:rFonts w:cs="Arial"/>
        </w:rPr>
        <w:t xml:space="preserve">, we </w:t>
      </w:r>
      <w:r w:rsidR="0086712E">
        <w:rPr>
          <w:rFonts w:cs="Arial"/>
        </w:rPr>
        <w:t>concluded</w:t>
      </w:r>
      <w:r>
        <w:rPr>
          <w:rFonts w:cs="Arial"/>
        </w:rPr>
        <w:t xml:space="preserve"> a negative binomial distribution to be a reasonable fit to the observed data and used this distribution for each GL</w:t>
      </w:r>
      <w:r w:rsidR="004D7CCB">
        <w:rPr>
          <w:rFonts w:cs="Arial"/>
        </w:rPr>
        <w:t>M</w:t>
      </w:r>
      <w:r>
        <w:rPr>
          <w:rFonts w:cs="Arial"/>
        </w:rPr>
        <w:t xml:space="preserve"> model.</w:t>
      </w:r>
    </w:p>
    <w:p w14:paraId="7E403757" w14:textId="41DDB026" w:rsidR="00C35379" w:rsidRDefault="00C35379" w:rsidP="00EC66C9">
      <w:pPr>
        <w:spacing w:after="0" w:line="360" w:lineRule="auto"/>
        <w:rPr>
          <w:i/>
        </w:rPr>
      </w:pPr>
      <w:r>
        <w:rPr>
          <w:i/>
        </w:rPr>
        <w:t>GLM analyses</w:t>
      </w:r>
    </w:p>
    <w:p w14:paraId="7C711F85" w14:textId="438C9F33" w:rsidR="00C35379" w:rsidRPr="00C35379" w:rsidRDefault="00C35379" w:rsidP="00EC66C9">
      <w:pPr>
        <w:spacing w:after="0" w:line="360" w:lineRule="auto"/>
        <w:rPr>
          <w:iCs/>
        </w:rPr>
      </w:pPr>
      <w:r>
        <w:rPr>
          <w:iCs/>
        </w:rPr>
        <w:tab/>
      </w:r>
      <w:r w:rsidR="003943FA">
        <w:rPr>
          <w:iCs/>
        </w:rPr>
        <w:t>The t</w:t>
      </w:r>
      <w:r>
        <w:rPr>
          <w:iCs/>
        </w:rPr>
        <w:t>op GLM models (lowest AIC) included a combination of period, site, and locality as additive or interaction terms</w:t>
      </w:r>
      <w:r w:rsidR="00AB2625">
        <w:rPr>
          <w:iCs/>
        </w:rPr>
        <w:t>,</w:t>
      </w:r>
      <w:r>
        <w:rPr>
          <w:iCs/>
        </w:rPr>
        <w:t xml:space="preserve"> and these models were very similar</w:t>
      </w:r>
      <w:r w:rsidR="00AB2625">
        <w:rPr>
          <w:iCs/>
        </w:rPr>
        <w:t xml:space="preserve"> in AIC value</w:t>
      </w:r>
      <w:r>
        <w:rPr>
          <w:iCs/>
        </w:rPr>
        <w:t xml:space="preserve"> (Table </w:t>
      </w:r>
      <w:r w:rsidR="0086712E">
        <w:rPr>
          <w:iCs/>
        </w:rPr>
        <w:t>1</w:t>
      </w:r>
      <w:r>
        <w:rPr>
          <w:iCs/>
        </w:rPr>
        <w:t>; delta AIC = 1.68 across top three models).  The top model (period*</w:t>
      </w:r>
      <w:proofErr w:type="spellStart"/>
      <w:r>
        <w:rPr>
          <w:iCs/>
        </w:rPr>
        <w:t>site+locality</w:t>
      </w:r>
      <w:proofErr w:type="spellEnd"/>
      <w:r w:rsidR="00756560">
        <w:rPr>
          <w:iCs/>
        </w:rPr>
        <w:t xml:space="preserve">+ </w:t>
      </w:r>
      <w:proofErr w:type="gramStart"/>
      <w:r w:rsidR="00756560">
        <w:rPr>
          <w:iCs/>
        </w:rPr>
        <w:t>offset(</w:t>
      </w:r>
      <w:proofErr w:type="gramEnd"/>
      <w:r w:rsidR="00756560">
        <w:rPr>
          <w:iCs/>
        </w:rPr>
        <w:t>log(transect length))</w:t>
      </w:r>
      <w:r>
        <w:rPr>
          <w:iCs/>
        </w:rPr>
        <w:t>) allowed for a unique slope by period and site</w:t>
      </w:r>
      <w:r w:rsidR="00CB30DB">
        <w:rPr>
          <w:iCs/>
        </w:rPr>
        <w:t>.  We found oyster counts to differ across period of time (p=0.000676</w:t>
      </w:r>
      <w:r w:rsidR="0086712E">
        <w:rPr>
          <w:iCs/>
        </w:rPr>
        <w:t xml:space="preserve">, </w:t>
      </w:r>
      <w:r w:rsidR="0086712E">
        <w:rPr>
          <w:iCs/>
        </w:rPr>
        <w:lastRenderedPageBreak/>
        <w:t>Table 2</w:t>
      </w:r>
      <w:r w:rsidR="009A2D55">
        <w:rPr>
          <w:iCs/>
        </w:rPr>
        <w:t xml:space="preserve">, Figure </w:t>
      </w:r>
      <w:r w:rsidR="007F7AAF">
        <w:rPr>
          <w:iCs/>
        </w:rPr>
        <w:t>3</w:t>
      </w:r>
      <w:r w:rsidR="00CB30DB">
        <w:rPr>
          <w:iCs/>
        </w:rPr>
        <w:t>) and we found that nearshore sites differed from inshore sites (p=9.25e-16</w:t>
      </w:r>
      <w:r w:rsidR="0086712E">
        <w:rPr>
          <w:iCs/>
        </w:rPr>
        <w:t>, Table 2</w:t>
      </w:r>
      <w:r w:rsidR="009A2D55">
        <w:rPr>
          <w:iCs/>
        </w:rPr>
        <w:t xml:space="preserve">, Figure </w:t>
      </w:r>
      <w:r w:rsidR="007F7AAF">
        <w:rPr>
          <w:iCs/>
        </w:rPr>
        <w:t>3</w:t>
      </w:r>
      <w:r w:rsidR="00CB30DB">
        <w:rPr>
          <w:iCs/>
        </w:rPr>
        <w:t>).  We</w:t>
      </w:r>
      <w:r w:rsidR="0056001F">
        <w:rPr>
          <w:iCs/>
        </w:rPr>
        <w:t xml:space="preserve"> found </w:t>
      </w:r>
      <w:r w:rsidR="009A2D55">
        <w:rPr>
          <w:iCs/>
        </w:rPr>
        <w:t xml:space="preserve">a </w:t>
      </w:r>
      <w:r w:rsidR="0056001F">
        <w:rPr>
          <w:iCs/>
        </w:rPr>
        <w:t>locality effect only for Corrigan’s Reef (p=0.015817</w:t>
      </w:r>
      <w:r w:rsidR="0086712E">
        <w:rPr>
          <w:iCs/>
        </w:rPr>
        <w:t>, Table 2</w:t>
      </w:r>
      <w:r w:rsidR="0056001F">
        <w:rPr>
          <w:iCs/>
        </w:rPr>
        <w:t>).</w:t>
      </w:r>
      <w:r w:rsidR="00AB2625">
        <w:rPr>
          <w:iCs/>
        </w:rPr>
        <w:t xml:space="preserve">  </w:t>
      </w:r>
      <w:commentRangeStart w:id="2"/>
      <w:r w:rsidR="00AB2625">
        <w:rPr>
          <w:iCs/>
        </w:rPr>
        <w:t>Season</w:t>
      </w:r>
      <w:commentRangeEnd w:id="2"/>
      <w:r w:rsidR="003C330A">
        <w:rPr>
          <w:rStyle w:val="CommentReference"/>
        </w:rPr>
        <w:commentReference w:id="2"/>
      </w:r>
      <w:r w:rsidR="00AB2625">
        <w:rPr>
          <w:iCs/>
        </w:rPr>
        <w:t xml:space="preserve"> of sampling was not a significant factor.</w:t>
      </w:r>
      <w:r w:rsidR="0056001F">
        <w:rPr>
          <w:iCs/>
        </w:rPr>
        <w:t xml:space="preserve">  Adding covariates of biological and management interest to this model</w:t>
      </w:r>
      <w:r w:rsidR="0086712E">
        <w:rPr>
          <w:iCs/>
        </w:rPr>
        <w:t xml:space="preserve"> improved fit (Table 3)</w:t>
      </w:r>
      <w:r w:rsidR="0009764E">
        <w:rPr>
          <w:iCs/>
        </w:rPr>
        <w:t xml:space="preserve">, and best fit was found with a </w:t>
      </w:r>
      <w:r w:rsidR="0056001F">
        <w:rPr>
          <w:iCs/>
        </w:rPr>
        <w:t>one-year lag o</w:t>
      </w:r>
      <w:r w:rsidR="00AB2625">
        <w:rPr>
          <w:iCs/>
        </w:rPr>
        <w:t>n</w:t>
      </w:r>
      <w:r w:rsidR="0056001F">
        <w:rPr>
          <w:iCs/>
        </w:rPr>
        <w:t xml:space="preserve"> either total annual discharge or mean </w:t>
      </w:r>
      <w:r w:rsidR="001E2BD8">
        <w:rPr>
          <w:iCs/>
        </w:rPr>
        <w:t>daily</w:t>
      </w:r>
      <w:r w:rsidR="0056001F">
        <w:rPr>
          <w:iCs/>
        </w:rPr>
        <w:t xml:space="preserve"> discharge (delta AIC = 0.04 between</w:t>
      </w:r>
      <w:r w:rsidR="001E2BD8">
        <w:rPr>
          <w:iCs/>
        </w:rPr>
        <w:t xml:space="preserve"> top two</w:t>
      </w:r>
      <w:r w:rsidR="0056001F">
        <w:rPr>
          <w:iCs/>
        </w:rPr>
        <w:t xml:space="preserve"> models)</w:t>
      </w:r>
      <w:r w:rsidR="0009764E">
        <w:rPr>
          <w:iCs/>
        </w:rPr>
        <w:t>.</w:t>
      </w:r>
      <w:r w:rsidR="00AA0329">
        <w:rPr>
          <w:iCs/>
        </w:rPr>
        <w:t xml:space="preserve">  A simple ANOVA between the top model with and without a river discharge covariate was significant (p=</w:t>
      </w:r>
      <w:r w:rsidR="00AA0329" w:rsidRPr="00AA0329">
        <w:t xml:space="preserve"> </w:t>
      </w:r>
      <w:r w:rsidR="00AA0329" w:rsidRPr="00AA0329">
        <w:rPr>
          <w:iCs/>
        </w:rPr>
        <w:t>1.909</w:t>
      </w:r>
      <w:r w:rsidR="00AA0329">
        <w:rPr>
          <w:iCs/>
        </w:rPr>
        <w:t xml:space="preserve"> </w:t>
      </w:r>
      <w:r w:rsidR="00AA0329" w:rsidRPr="00AA0329">
        <w:rPr>
          <w:iCs/>
        </w:rPr>
        <w:t>e-11</w:t>
      </w:r>
      <w:r w:rsidR="00AA0329">
        <w:rPr>
          <w:iCs/>
        </w:rPr>
        <w:t>).</w:t>
      </w:r>
      <w:r w:rsidR="0009764E" w:rsidRPr="00AA0329">
        <w:rPr>
          <w:rFonts w:cstheme="minorHAnsi"/>
          <w:iCs/>
        </w:rPr>
        <w:t xml:space="preserve">  Including</w:t>
      </w:r>
      <w:r w:rsidR="0009764E">
        <w:rPr>
          <w:iCs/>
        </w:rPr>
        <w:t xml:space="preserve"> a</w:t>
      </w:r>
      <w:r w:rsidR="0056001F">
        <w:rPr>
          <w:iCs/>
        </w:rPr>
        <w:t>nnual discharge in the model again led to significant period and site effects, with Corrigan’s Reef the only locality effect while annual discharge was highly significant (p = 4.06e-11</w:t>
      </w:r>
      <w:r w:rsidR="001E2BD8">
        <w:rPr>
          <w:iCs/>
        </w:rPr>
        <w:t>; Table 3</w:t>
      </w:r>
      <w:r w:rsidR="0056001F">
        <w:rPr>
          <w:iCs/>
        </w:rPr>
        <w:t>).</w:t>
      </w:r>
      <w:r w:rsidR="0009764E">
        <w:rPr>
          <w:iCs/>
        </w:rPr>
        <w:t xml:space="preserve">  Including landings, trips, or</w:t>
      </w:r>
      <w:r w:rsidR="003943FA">
        <w:rPr>
          <w:iCs/>
        </w:rPr>
        <w:t xml:space="preserve"> open/closed harvest status</w:t>
      </w:r>
      <w:r w:rsidR="0009764E">
        <w:rPr>
          <w:iCs/>
        </w:rPr>
        <w:t xml:space="preserve"> as a category was not an improvement over including river discharge.  </w:t>
      </w:r>
    </w:p>
    <w:p w14:paraId="3A3A77AF" w14:textId="77777777" w:rsidR="003E35C6" w:rsidRDefault="00DA7738" w:rsidP="003E35C6">
      <w:pPr>
        <w:spacing w:after="0" w:line="360" w:lineRule="auto"/>
      </w:pPr>
      <w:r w:rsidRPr="00DA7738">
        <w:rPr>
          <w:i/>
          <w:iCs/>
        </w:rPr>
        <w:t>Trends in Suwannee River discharge</w:t>
      </w:r>
    </w:p>
    <w:p w14:paraId="3AFC0CE7" w14:textId="04CDADC6" w:rsidR="00DA7738" w:rsidRDefault="00C80B64" w:rsidP="003E35C6">
      <w:pPr>
        <w:spacing w:after="0" w:line="360" w:lineRule="auto"/>
        <w:ind w:firstLine="720"/>
      </w:pPr>
      <w:r>
        <w:t>W</w:t>
      </w:r>
      <w:r w:rsidR="00DA7738">
        <w:t xml:space="preserve">e found generally </w:t>
      </w:r>
      <w:r w:rsidR="00DB1DCA">
        <w:t>declining trends in mean daily discharge, stable trends in daily discharge variance, increasing trends in the CV of daily discharge (a measure of volatility) and declines in total annual discharge by year</w:t>
      </w:r>
      <w:r>
        <w:t xml:space="preserve"> since October of 1941</w:t>
      </w:r>
      <w:r w:rsidR="007F7AAF">
        <w:t xml:space="preserve"> (Figures 4 and 5)</w:t>
      </w:r>
      <w:r w:rsidR="00DB1DCA">
        <w:t>.  Since 2010, mean daily discharge</w:t>
      </w:r>
      <w:r w:rsidR="0046662E">
        <w:t xml:space="preserve"> and total annual discharge</w:t>
      </w:r>
      <w:r w:rsidR="00DB1DCA">
        <w:t xml:space="preserve"> has been below the </w:t>
      </w:r>
      <w:r w:rsidR="001E2BD8">
        <w:t>1941-</w:t>
      </w:r>
      <w:commentRangeStart w:id="3"/>
      <w:r w:rsidR="001E2BD8">
        <w:t>2018</w:t>
      </w:r>
      <w:commentRangeEnd w:id="3"/>
      <w:r w:rsidR="001E2BD8">
        <w:rPr>
          <w:rStyle w:val="CommentReference"/>
        </w:rPr>
        <w:commentReference w:id="3"/>
      </w:r>
      <w:r w:rsidR="001E2BD8">
        <w:t xml:space="preserve"> </w:t>
      </w:r>
      <w:r w:rsidR="00DB1DCA">
        <w:t xml:space="preserve">average in </w:t>
      </w:r>
      <w:r w:rsidR="0046662E">
        <w:t>six of the last nine years, near average for two years, and above average for one year</w:t>
      </w:r>
      <w:r w:rsidR="007F7AAF">
        <w:t xml:space="preserve"> (Figure 5)</w:t>
      </w:r>
      <w:r w:rsidR="0046662E">
        <w:t xml:space="preserve">.  </w:t>
      </w:r>
    </w:p>
    <w:p w14:paraId="1338905B" w14:textId="77777777" w:rsidR="00FC5187" w:rsidRDefault="00FC5187" w:rsidP="004E1389">
      <w:pPr>
        <w:spacing w:after="0" w:line="360" w:lineRule="auto"/>
        <w:rPr>
          <w:rFonts w:cs="Arial"/>
          <w:i/>
          <w:shd w:val="clear" w:color="auto" w:fill="FFFFFF"/>
        </w:rPr>
      </w:pPr>
      <w:r>
        <w:rPr>
          <w:rFonts w:cs="Arial"/>
          <w:i/>
          <w:shd w:val="clear" w:color="auto" w:fill="FFFFFF"/>
        </w:rPr>
        <w:t>Commercial fishing and landings</w:t>
      </w:r>
    </w:p>
    <w:p w14:paraId="142DEFB2" w14:textId="58DFFE4C" w:rsidR="004D6CF2" w:rsidRPr="00EC66C9" w:rsidRDefault="00FC5187" w:rsidP="0078650E">
      <w:pPr>
        <w:spacing w:after="0" w:line="360" w:lineRule="auto"/>
        <w:rPr>
          <w:rFonts w:cs="Arial"/>
        </w:rPr>
      </w:pPr>
      <w:r>
        <w:rPr>
          <w:rFonts w:cs="Arial"/>
        </w:rPr>
        <w:tab/>
      </w:r>
      <w:r w:rsidR="004E1389">
        <w:rPr>
          <w:rFonts w:cs="Arial"/>
        </w:rPr>
        <w:t>During 2010-201</w:t>
      </w:r>
      <w:r w:rsidR="001E2BD8">
        <w:rPr>
          <w:rFonts w:cs="Arial"/>
        </w:rPr>
        <w:t>9</w:t>
      </w:r>
      <w:r w:rsidR="004E1389">
        <w:rPr>
          <w:rFonts w:cs="Arial"/>
        </w:rPr>
        <w:t xml:space="preserve"> commercial oyster landings, trips, and catch-per-trip were variable with a large increase in landings and trips in 2016, and then decline in 2017</w:t>
      </w:r>
      <w:r w:rsidR="007F7AAF">
        <w:rPr>
          <w:rFonts w:cs="Arial"/>
        </w:rPr>
        <w:t xml:space="preserve"> (Figures 6 and 7)</w:t>
      </w:r>
      <w:r w:rsidR="004E1389">
        <w:rPr>
          <w:rFonts w:cs="Arial"/>
        </w:rPr>
        <w:t>.  This increase in landings and trips equaled the third highest values for the 1986-201</w:t>
      </w:r>
      <w:r w:rsidR="001E2BD8">
        <w:rPr>
          <w:rFonts w:cs="Arial"/>
        </w:rPr>
        <w:t>9</w:t>
      </w:r>
      <w:r w:rsidR="004E1389">
        <w:rPr>
          <w:rFonts w:cs="Arial"/>
        </w:rPr>
        <w:t xml:space="preserve"> time period</w:t>
      </w:r>
      <w:r w:rsidR="007F7AAF">
        <w:rPr>
          <w:rFonts w:cs="Arial"/>
        </w:rPr>
        <w:t xml:space="preserve"> (Figure 6)</w:t>
      </w:r>
      <w:r w:rsidR="004E1389">
        <w:rPr>
          <w:rFonts w:cs="Arial"/>
        </w:rPr>
        <w:t xml:space="preserve">.  </w:t>
      </w:r>
      <w:r w:rsidR="000F6DCE">
        <w:rPr>
          <w:rFonts w:cs="Arial"/>
        </w:rPr>
        <w:t>C</w:t>
      </w:r>
      <w:r w:rsidR="004E1389">
        <w:rPr>
          <w:rFonts w:cs="Arial"/>
        </w:rPr>
        <w:t>atch-per-trip</w:t>
      </w:r>
      <w:r w:rsidR="000F6DCE">
        <w:rPr>
          <w:rFonts w:cs="Arial"/>
        </w:rPr>
        <w:t xml:space="preserve"> has generally trended down since 2010</w:t>
      </w:r>
      <w:r w:rsidR="007F7AAF">
        <w:rPr>
          <w:rFonts w:cs="Arial"/>
        </w:rPr>
        <w:t xml:space="preserve"> (Figure 7)</w:t>
      </w:r>
      <w:r w:rsidR="004E1389">
        <w:rPr>
          <w:rFonts w:cs="Arial"/>
        </w:rPr>
        <w:t xml:space="preserve">.  </w:t>
      </w:r>
    </w:p>
    <w:p w14:paraId="41513769" w14:textId="05FD2E0B" w:rsidR="004D6CF2" w:rsidRDefault="00CD2E89" w:rsidP="0078650E">
      <w:pPr>
        <w:spacing w:after="0" w:line="360" w:lineRule="auto"/>
        <w:rPr>
          <w:i/>
        </w:rPr>
      </w:pPr>
      <w:r>
        <w:rPr>
          <w:i/>
        </w:rPr>
        <w:t>Simulation to check performance of</w:t>
      </w:r>
      <w:r w:rsidR="004D6CF2">
        <w:rPr>
          <w:i/>
        </w:rPr>
        <w:t xml:space="preserve"> models</w:t>
      </w:r>
    </w:p>
    <w:p w14:paraId="3C7C2E8E" w14:textId="4D52F04E" w:rsidR="00DB2E27" w:rsidRDefault="00855722" w:rsidP="0078650E">
      <w:pPr>
        <w:spacing w:after="0" w:line="360" w:lineRule="auto"/>
        <w:rPr>
          <w:iCs/>
        </w:rPr>
      </w:pPr>
      <w:r>
        <w:rPr>
          <w:i/>
        </w:rPr>
        <w:tab/>
      </w:r>
      <w:r w:rsidR="004C0A07">
        <w:rPr>
          <w:iCs/>
        </w:rPr>
        <w:t>From our simple simulations, we found that our best fit model without covariates (period*</w:t>
      </w:r>
      <w:proofErr w:type="spellStart"/>
      <w:r w:rsidR="004C0A07">
        <w:rPr>
          <w:iCs/>
        </w:rPr>
        <w:t>site+locality</w:t>
      </w:r>
      <w:proofErr w:type="spellEnd"/>
      <w:r w:rsidR="004C0A07">
        <w:rPr>
          <w:iCs/>
        </w:rPr>
        <w:t xml:space="preserve">+ </w:t>
      </w:r>
      <w:proofErr w:type="gramStart"/>
      <w:r w:rsidR="004C0A07">
        <w:rPr>
          <w:iCs/>
        </w:rPr>
        <w:t>offset(</w:t>
      </w:r>
      <w:proofErr w:type="gramEnd"/>
      <w:r w:rsidR="004C0A07">
        <w:rPr>
          <w:iCs/>
        </w:rPr>
        <w:t>log(transect length)) was informative both in terms of the direction</w:t>
      </w:r>
      <w:r w:rsidR="009C010D">
        <w:rPr>
          <w:iCs/>
        </w:rPr>
        <w:t xml:space="preserve"> (Figure S1)</w:t>
      </w:r>
      <w:r w:rsidR="004C0A07">
        <w:rPr>
          <w:iCs/>
        </w:rPr>
        <w:t xml:space="preserve"> and significance</w:t>
      </w:r>
      <w:r w:rsidR="009C010D">
        <w:rPr>
          <w:iCs/>
        </w:rPr>
        <w:t xml:space="preserve"> (Figure S2)</w:t>
      </w:r>
      <w:r w:rsidR="004C0A07">
        <w:rPr>
          <w:iCs/>
        </w:rPr>
        <w:t xml:space="preserve"> of the beta terms.  Of our </w:t>
      </w:r>
      <w:commentRangeStart w:id="4"/>
      <w:r w:rsidR="004C0A07">
        <w:rPr>
          <w:iCs/>
        </w:rPr>
        <w:t>500</w:t>
      </w:r>
      <w:commentRangeEnd w:id="4"/>
      <w:r w:rsidR="0002033C">
        <w:rPr>
          <w:rStyle w:val="CommentReference"/>
        </w:rPr>
        <w:commentReference w:id="4"/>
      </w:r>
      <w:r w:rsidR="004C0A07">
        <w:rPr>
          <w:iCs/>
        </w:rPr>
        <w:t xml:space="preserve"> simulated data sets, </w:t>
      </w:r>
      <w:r w:rsidR="000B3CD0">
        <w:rPr>
          <w:iCs/>
        </w:rPr>
        <w:t>all</w:t>
      </w:r>
      <w:r w:rsidR="004C0A07">
        <w:rPr>
          <w:iCs/>
        </w:rPr>
        <w:t xml:space="preserve"> (</w:t>
      </w:r>
      <w:r w:rsidR="00D65272">
        <w:rPr>
          <w:iCs/>
        </w:rPr>
        <w:t>100</w:t>
      </w:r>
      <w:r w:rsidR="004C0A07">
        <w:rPr>
          <w:iCs/>
        </w:rPr>
        <w:t xml:space="preserve">%) had a negative </w:t>
      </w:r>
      <w:r w:rsidR="000B3CD0">
        <w:rPr>
          <w:iCs/>
        </w:rPr>
        <w:t>beta parameter for period</w:t>
      </w:r>
      <w:r w:rsidR="004C0A07">
        <w:rPr>
          <w:iCs/>
        </w:rPr>
        <w:t xml:space="preserve"> indicating a decline in oyster counts</w:t>
      </w:r>
      <w:r w:rsidR="002910C0">
        <w:rPr>
          <w:iCs/>
        </w:rPr>
        <w:t xml:space="preserve">.  We also found that </w:t>
      </w:r>
      <w:r w:rsidR="004C0A07">
        <w:rPr>
          <w:iCs/>
        </w:rPr>
        <w:t>the distribution of p-values was generally centered around 0.0</w:t>
      </w:r>
      <w:r w:rsidR="008C1A52">
        <w:rPr>
          <w:iCs/>
        </w:rPr>
        <w:t>1</w:t>
      </w:r>
      <w:r w:rsidR="009C010D">
        <w:rPr>
          <w:iCs/>
        </w:rPr>
        <w:t xml:space="preserve"> (Figure S2)</w:t>
      </w:r>
      <w:r w:rsidR="004C0A07">
        <w:rPr>
          <w:iCs/>
        </w:rPr>
        <w:t xml:space="preserve">, </w:t>
      </w:r>
      <w:r w:rsidR="008C1A52">
        <w:rPr>
          <w:iCs/>
        </w:rPr>
        <w:t>which was higher than the p-value estimated for the</w:t>
      </w:r>
      <w:r w:rsidR="004C0A07">
        <w:rPr>
          <w:iCs/>
        </w:rPr>
        <w:t xml:space="preserve"> original data</w:t>
      </w:r>
      <w:r w:rsidR="008C1A52">
        <w:rPr>
          <w:iCs/>
        </w:rPr>
        <w:t xml:space="preserve"> (p=0.0007)</w:t>
      </w:r>
      <w:r w:rsidR="004C0A07">
        <w:rPr>
          <w:iCs/>
        </w:rPr>
        <w:t>.</w:t>
      </w:r>
      <w:r w:rsidR="002910C0">
        <w:rPr>
          <w:iCs/>
        </w:rPr>
        <w:t xml:space="preserve">  Of the 500 simulations, </w:t>
      </w:r>
      <w:r w:rsidR="00D65272">
        <w:rPr>
          <w:iCs/>
        </w:rPr>
        <w:t>470</w:t>
      </w:r>
      <w:r w:rsidR="002910C0">
        <w:rPr>
          <w:iCs/>
        </w:rPr>
        <w:t xml:space="preserve"> </w:t>
      </w:r>
      <w:r w:rsidR="00D65272">
        <w:rPr>
          <w:iCs/>
        </w:rPr>
        <w:t>p-values</w:t>
      </w:r>
      <w:r w:rsidR="002910C0">
        <w:rPr>
          <w:iCs/>
        </w:rPr>
        <w:t xml:space="preserve"> </w:t>
      </w:r>
      <w:r w:rsidR="00D65272">
        <w:rPr>
          <w:iCs/>
        </w:rPr>
        <w:t>were less</w:t>
      </w:r>
      <w:r w:rsidR="009D46B4">
        <w:rPr>
          <w:iCs/>
        </w:rPr>
        <w:t xml:space="preserve"> than</w:t>
      </w:r>
      <w:r w:rsidR="002910C0">
        <w:rPr>
          <w:iCs/>
        </w:rPr>
        <w:t xml:space="preserve"> alpha </w:t>
      </w:r>
      <w:r w:rsidR="00D65272">
        <w:rPr>
          <w:iCs/>
        </w:rPr>
        <w:t>=</w:t>
      </w:r>
      <w:r w:rsidR="002910C0">
        <w:rPr>
          <w:iCs/>
        </w:rPr>
        <w:t xml:space="preserve"> 0.05 (</w:t>
      </w:r>
      <w:r w:rsidR="00D65272">
        <w:rPr>
          <w:iCs/>
        </w:rPr>
        <w:t>94</w:t>
      </w:r>
      <w:r w:rsidR="002910C0">
        <w:rPr>
          <w:iCs/>
        </w:rPr>
        <w:t>%).</w:t>
      </w:r>
      <w:r w:rsidR="00DB2E27">
        <w:rPr>
          <w:iCs/>
        </w:rPr>
        <w:t xml:space="preserve"> </w:t>
      </w:r>
      <w:r w:rsidR="002910C0">
        <w:rPr>
          <w:iCs/>
        </w:rPr>
        <w:t xml:space="preserve"> These results suggest our model is informative</w:t>
      </w:r>
      <w:r w:rsidR="00D65272">
        <w:rPr>
          <w:iCs/>
        </w:rPr>
        <w:t xml:space="preserve"> and reliable</w:t>
      </w:r>
      <w:r w:rsidR="002910C0">
        <w:rPr>
          <w:iCs/>
        </w:rPr>
        <w:t xml:space="preserve"> in detecting change in oyster counts over time.</w:t>
      </w:r>
    </w:p>
    <w:p w14:paraId="085A2F55" w14:textId="2C5457A8" w:rsidR="005A7234" w:rsidRPr="001A3301" w:rsidRDefault="001A3301" w:rsidP="0078650E">
      <w:pPr>
        <w:spacing w:after="0" w:line="360" w:lineRule="auto"/>
        <w:rPr>
          <w:i/>
        </w:rPr>
      </w:pPr>
      <w:r w:rsidRPr="001A3301">
        <w:rPr>
          <w:i/>
        </w:rPr>
        <w:t>Discussion</w:t>
      </w:r>
    </w:p>
    <w:p w14:paraId="39F7FECA" w14:textId="38A15E9F" w:rsidR="009A2D55" w:rsidRDefault="001A3301" w:rsidP="0078650E">
      <w:pPr>
        <w:spacing w:after="0" w:line="360" w:lineRule="auto"/>
        <w:rPr>
          <w:iCs/>
        </w:rPr>
      </w:pPr>
      <w:r>
        <w:rPr>
          <w:iCs/>
        </w:rPr>
        <w:lastRenderedPageBreak/>
        <w:tab/>
      </w:r>
      <w:r w:rsidR="00370346">
        <w:rPr>
          <w:iCs/>
        </w:rPr>
        <w:t xml:space="preserve">We document declines in intertidal oyster reefs in a region of the US Gulf of Mexico that has low human population density, large areas of protected lands, and relatively low </w:t>
      </w:r>
      <w:r w:rsidR="00370346">
        <w:rPr>
          <w:iCs/>
        </w:rPr>
        <w:t xml:space="preserve">oyster harvest – all factors </w:t>
      </w:r>
      <w:r w:rsidR="0078650E">
        <w:rPr>
          <w:iCs/>
        </w:rPr>
        <w:t>that</w:t>
      </w:r>
      <w:r w:rsidR="00370346">
        <w:rPr>
          <w:iCs/>
        </w:rPr>
        <w:t xml:space="preserve"> </w:t>
      </w:r>
      <w:r w:rsidR="0078650E">
        <w:rPr>
          <w:iCs/>
        </w:rPr>
        <w:t>potentially</w:t>
      </w:r>
      <w:r w:rsidR="00370346">
        <w:rPr>
          <w:iCs/>
        </w:rPr>
        <w:t xml:space="preserve"> suggest high likelihood of viable oyster populations compared to other regions within eastern oyster native range.  </w:t>
      </w:r>
      <w:r w:rsidR="00BA4644">
        <w:rPr>
          <w:iCs/>
        </w:rPr>
        <w:t>D</w:t>
      </w:r>
      <w:r>
        <w:rPr>
          <w:iCs/>
        </w:rPr>
        <w:t xml:space="preserve">eclines </w:t>
      </w:r>
      <w:r w:rsidR="00BA4644">
        <w:rPr>
          <w:iCs/>
        </w:rPr>
        <w:t>in</w:t>
      </w:r>
      <w:r>
        <w:rPr>
          <w:iCs/>
        </w:rPr>
        <w:t xml:space="preserve"> oyster population</w:t>
      </w:r>
      <w:r w:rsidR="00C126FC">
        <w:rPr>
          <w:iCs/>
        </w:rPr>
        <w:t>s</w:t>
      </w:r>
      <w:r>
        <w:rPr>
          <w:iCs/>
        </w:rPr>
        <w:t xml:space="preserve"> and the loss of</w:t>
      </w:r>
      <w:r w:rsidR="00C126FC">
        <w:rPr>
          <w:iCs/>
        </w:rPr>
        <w:t xml:space="preserve"> associated</w:t>
      </w:r>
      <w:r>
        <w:rPr>
          <w:iCs/>
        </w:rPr>
        <w:t xml:space="preserve"> ecosystem services and fishery resources</w:t>
      </w:r>
      <w:r w:rsidR="003943FA">
        <w:rPr>
          <w:iCs/>
        </w:rPr>
        <w:t xml:space="preserve"> in this region</w:t>
      </w:r>
      <w:r>
        <w:rPr>
          <w:iCs/>
        </w:rPr>
        <w:t xml:space="preserve"> is </w:t>
      </w:r>
      <w:r w:rsidR="003943FA">
        <w:rPr>
          <w:iCs/>
        </w:rPr>
        <w:t xml:space="preserve">therefore </w:t>
      </w:r>
      <w:r>
        <w:rPr>
          <w:iCs/>
        </w:rPr>
        <w:t>of significan</w:t>
      </w:r>
      <w:r w:rsidR="00C126FC">
        <w:rPr>
          <w:iCs/>
        </w:rPr>
        <w:t>t conservation concern.  Causal factors for oyster population declines are often not clear owing to complex interactions between</w:t>
      </w:r>
      <w:r w:rsidR="00BA4644">
        <w:rPr>
          <w:iCs/>
        </w:rPr>
        <w:t xml:space="preserve"> fishery harvests</w:t>
      </w:r>
      <w:r w:rsidR="00964855">
        <w:rPr>
          <w:iCs/>
        </w:rPr>
        <w:t xml:space="preserve"> (</w:t>
      </w:r>
      <w:proofErr w:type="spellStart"/>
      <w:r w:rsidR="00964855">
        <w:rPr>
          <w:iCs/>
        </w:rPr>
        <w:t>Wilberg</w:t>
      </w:r>
      <w:proofErr w:type="spellEnd"/>
      <w:r w:rsidR="00964855">
        <w:rPr>
          <w:iCs/>
        </w:rPr>
        <w:t xml:space="preserve"> et al. 2011)</w:t>
      </w:r>
      <w:r w:rsidR="00BA4644">
        <w:rPr>
          <w:iCs/>
        </w:rPr>
        <w:t>, oyster habitat</w:t>
      </w:r>
      <w:r w:rsidR="00964855">
        <w:rPr>
          <w:iCs/>
        </w:rPr>
        <w:t xml:space="preserve"> (</w:t>
      </w:r>
      <w:proofErr w:type="spellStart"/>
      <w:r w:rsidR="00964855">
        <w:rPr>
          <w:iCs/>
        </w:rPr>
        <w:t>Wilberg</w:t>
      </w:r>
      <w:proofErr w:type="spellEnd"/>
      <w:r w:rsidR="00964855">
        <w:rPr>
          <w:iCs/>
        </w:rPr>
        <w:t xml:space="preserve"> et al. 2013</w:t>
      </w:r>
      <w:r w:rsidR="00370346">
        <w:rPr>
          <w:iCs/>
        </w:rPr>
        <w:t>; Pine et al. 2015</w:t>
      </w:r>
      <w:r w:rsidR="00964855">
        <w:rPr>
          <w:iCs/>
        </w:rPr>
        <w:t>)</w:t>
      </w:r>
      <w:r w:rsidR="00BA4644">
        <w:rPr>
          <w:iCs/>
        </w:rPr>
        <w:t>, changes in water quality and quantity</w:t>
      </w:r>
      <w:r w:rsidR="00964855">
        <w:rPr>
          <w:iCs/>
        </w:rPr>
        <w:t xml:space="preserve"> (Seavey et al. 2011; Pine and Fisch 2016)</w:t>
      </w:r>
      <w:r w:rsidR="00BA4644">
        <w:rPr>
          <w:iCs/>
        </w:rPr>
        <w:t>, disease dynamics</w:t>
      </w:r>
      <w:r w:rsidR="00964855">
        <w:rPr>
          <w:iCs/>
        </w:rPr>
        <w:t xml:space="preserve"> (Powell et al. 1992)</w:t>
      </w:r>
      <w:r w:rsidR="00BA4644">
        <w:rPr>
          <w:iCs/>
        </w:rPr>
        <w:t xml:space="preserve">, and other </w:t>
      </w:r>
      <w:r w:rsidR="001920BE">
        <w:rPr>
          <w:iCs/>
        </w:rPr>
        <w:t xml:space="preserve">unknowns.  These and other </w:t>
      </w:r>
      <w:r w:rsidR="00370346">
        <w:rPr>
          <w:iCs/>
        </w:rPr>
        <w:t>factors</w:t>
      </w:r>
      <w:r w:rsidR="001920BE">
        <w:rPr>
          <w:iCs/>
        </w:rPr>
        <w:t xml:space="preserve"> </w:t>
      </w:r>
      <w:r w:rsidR="00370346">
        <w:rPr>
          <w:iCs/>
        </w:rPr>
        <w:t>are</w:t>
      </w:r>
      <w:r w:rsidR="001A5492">
        <w:rPr>
          <w:iCs/>
        </w:rPr>
        <w:t xml:space="preserve"> generally</w:t>
      </w:r>
      <w:r w:rsidR="00BA4644">
        <w:rPr>
          <w:iCs/>
        </w:rPr>
        <w:t xml:space="preserve"> influenced in </w:t>
      </w:r>
      <w:r w:rsidR="001A5492">
        <w:rPr>
          <w:iCs/>
        </w:rPr>
        <w:t xml:space="preserve">multiple and </w:t>
      </w:r>
      <w:r w:rsidR="005F349C">
        <w:rPr>
          <w:iCs/>
        </w:rPr>
        <w:t>uncertain</w:t>
      </w:r>
      <w:r w:rsidR="001A5492">
        <w:rPr>
          <w:iCs/>
        </w:rPr>
        <w:t xml:space="preserve"> </w:t>
      </w:r>
      <w:r w:rsidR="00BA4644">
        <w:rPr>
          <w:iCs/>
        </w:rPr>
        <w:t>directions by changing climate (</w:t>
      </w:r>
      <w:r w:rsidR="00964855">
        <w:rPr>
          <w:iCs/>
        </w:rPr>
        <w:t xml:space="preserve">Mulholland et al. 1997; </w:t>
      </w:r>
      <w:proofErr w:type="spellStart"/>
      <w:r w:rsidR="00BA4644">
        <w:rPr>
          <w:iCs/>
        </w:rPr>
        <w:t>Gazeau</w:t>
      </w:r>
      <w:proofErr w:type="spellEnd"/>
      <w:r w:rsidR="00BA4644">
        <w:rPr>
          <w:iCs/>
        </w:rPr>
        <w:t xml:space="preserve"> 2007; Miller et al. 2009</w:t>
      </w:r>
      <w:r w:rsidR="009C010D">
        <w:rPr>
          <w:iCs/>
        </w:rPr>
        <w:t>).</w:t>
      </w:r>
    </w:p>
    <w:p w14:paraId="7BE22905" w14:textId="2974B9E4" w:rsidR="000E4036" w:rsidRDefault="00370346" w:rsidP="009C010D">
      <w:pPr>
        <w:spacing w:after="0" w:line="360" w:lineRule="auto"/>
        <w:ind w:firstLine="720"/>
        <w:rPr>
          <w:iCs/>
        </w:rPr>
      </w:pPr>
      <w:r>
        <w:rPr>
          <w:iCs/>
        </w:rPr>
        <w:t>In our assessment, we found a relationship between</w:t>
      </w:r>
      <w:r w:rsidR="0002033C">
        <w:rPr>
          <w:iCs/>
        </w:rPr>
        <w:t xml:space="preserve"> mean daily discharge or</w:t>
      </w:r>
      <w:r>
        <w:rPr>
          <w:iCs/>
        </w:rPr>
        <w:t xml:space="preserve"> </w:t>
      </w:r>
      <w:r>
        <w:rPr>
          <w:iCs/>
        </w:rPr>
        <w:t>annual total river discharge one year prior</w:t>
      </w:r>
      <w:r w:rsidR="001A5492">
        <w:rPr>
          <w:iCs/>
        </w:rPr>
        <w:t>,</w:t>
      </w:r>
      <w:r>
        <w:rPr>
          <w:iCs/>
        </w:rPr>
        <w:t xml:space="preserve"> and intertidal oyster population counts</w:t>
      </w:r>
      <w:r w:rsidR="000E4036">
        <w:rPr>
          <w:iCs/>
        </w:rPr>
        <w:t xml:space="preserve"> (Table 4, Figure 8)</w:t>
      </w:r>
      <w:r>
        <w:rPr>
          <w:iCs/>
        </w:rPr>
        <w:t xml:space="preserve">.  </w:t>
      </w:r>
      <w:r w:rsidR="00FB1FF5">
        <w:rPr>
          <w:iCs/>
        </w:rPr>
        <w:t xml:space="preserve">The </w:t>
      </w:r>
      <w:r w:rsidR="001E18B1">
        <w:rPr>
          <w:iCs/>
        </w:rPr>
        <w:t xml:space="preserve">reported </w:t>
      </w:r>
      <w:r w:rsidR="00FB1FF5">
        <w:rPr>
          <w:iCs/>
        </w:rPr>
        <w:t>relationships between river discharge and oyster population response</w:t>
      </w:r>
      <w:r w:rsidR="001A5492">
        <w:rPr>
          <w:iCs/>
        </w:rPr>
        <w:t>s</w:t>
      </w:r>
      <w:r w:rsidR="00FB1FF5">
        <w:rPr>
          <w:iCs/>
        </w:rPr>
        <w:t xml:space="preserve"> are </w:t>
      </w:r>
      <w:r w:rsidR="001A5492">
        <w:rPr>
          <w:iCs/>
        </w:rPr>
        <w:t xml:space="preserve">various, </w:t>
      </w:r>
      <w:r w:rsidR="00FB1FF5">
        <w:rPr>
          <w:iCs/>
        </w:rPr>
        <w:t>complicated</w:t>
      </w:r>
      <w:r w:rsidR="00FD0C0C">
        <w:rPr>
          <w:iCs/>
        </w:rPr>
        <w:t>,</w:t>
      </w:r>
      <w:r w:rsidR="00861C67">
        <w:rPr>
          <w:iCs/>
        </w:rPr>
        <w:t xml:space="preserve"> and unclear</w:t>
      </w:r>
      <w:r w:rsidR="00FD0C0C">
        <w:rPr>
          <w:iCs/>
        </w:rPr>
        <w:t>,</w:t>
      </w:r>
      <w:r w:rsidR="00861C67">
        <w:rPr>
          <w:iCs/>
        </w:rPr>
        <w:t xml:space="preserve"> from an ecological, management, and legal perspective</w:t>
      </w:r>
      <w:r w:rsidR="00FB1FF5">
        <w:rPr>
          <w:iCs/>
        </w:rPr>
        <w:t xml:space="preserve"> (</w:t>
      </w:r>
      <w:r w:rsidR="00C57CFB">
        <w:rPr>
          <w:iCs/>
        </w:rPr>
        <w:t xml:space="preserve">La </w:t>
      </w:r>
      <w:proofErr w:type="spellStart"/>
      <w:r w:rsidR="00C57CFB">
        <w:rPr>
          <w:iCs/>
        </w:rPr>
        <w:t>Peyre</w:t>
      </w:r>
      <w:proofErr w:type="spellEnd"/>
      <w:r w:rsidR="00C57CFB">
        <w:rPr>
          <w:iCs/>
        </w:rPr>
        <w:t xml:space="preserve"> et al. 2009; Buzan et al. 2009; </w:t>
      </w:r>
      <w:r w:rsidR="00FB1FF5">
        <w:rPr>
          <w:iCs/>
        </w:rPr>
        <w:t xml:space="preserve">Fisch and Pine </w:t>
      </w:r>
      <w:commentRangeStart w:id="5"/>
      <w:r w:rsidR="00FB1FF5">
        <w:rPr>
          <w:iCs/>
        </w:rPr>
        <w:t>2016</w:t>
      </w:r>
      <w:commentRangeEnd w:id="5"/>
      <w:r w:rsidR="00861C67">
        <w:rPr>
          <w:rStyle w:val="CommentReference"/>
        </w:rPr>
        <w:commentReference w:id="5"/>
      </w:r>
      <w:r w:rsidR="00861C67">
        <w:rPr>
          <w:iCs/>
        </w:rPr>
        <w:t>, SCOTUS 2018</w:t>
      </w:r>
      <w:r w:rsidR="00FB1FF5">
        <w:rPr>
          <w:iCs/>
        </w:rPr>
        <w:t>).</w:t>
      </w:r>
      <w:r w:rsidR="00FD0C0C">
        <w:rPr>
          <w:iCs/>
        </w:rPr>
        <w:t xml:space="preserve">  </w:t>
      </w:r>
      <w:r w:rsidR="001A5492">
        <w:rPr>
          <w:iCs/>
        </w:rPr>
        <w:t>A</w:t>
      </w:r>
      <w:r w:rsidR="00FB1FF5">
        <w:rPr>
          <w:iCs/>
        </w:rPr>
        <w:t>s an estuarine dependent species</w:t>
      </w:r>
      <w:r w:rsidR="00FD0C0C">
        <w:rPr>
          <w:iCs/>
        </w:rPr>
        <w:t>,</w:t>
      </w:r>
      <w:r w:rsidR="00FB1FF5">
        <w:rPr>
          <w:iCs/>
        </w:rPr>
        <w:t xml:space="preserve"> </w:t>
      </w:r>
      <w:r w:rsidR="001A5492">
        <w:rPr>
          <w:iCs/>
        </w:rPr>
        <w:t xml:space="preserve">oysters should be subjected to unfavorable conditions </w:t>
      </w:r>
      <w:r w:rsidR="00FB1FF5">
        <w:rPr>
          <w:iCs/>
        </w:rPr>
        <w:t xml:space="preserve">in years where estuarine conditions are not suitable due to flood, drought, or other factors </w:t>
      </w:r>
      <w:r w:rsidR="00B03644">
        <w:rPr>
          <w:iCs/>
        </w:rPr>
        <w:t>influencing</w:t>
      </w:r>
      <w:r w:rsidR="00FB1FF5">
        <w:rPr>
          <w:iCs/>
        </w:rPr>
        <w:t xml:space="preserve"> river discharge</w:t>
      </w:r>
      <w:r w:rsidR="001A5492">
        <w:rPr>
          <w:iCs/>
        </w:rPr>
        <w:t xml:space="preserve">, leading to </w:t>
      </w:r>
      <w:r w:rsidR="00FB1FF5">
        <w:rPr>
          <w:iCs/>
        </w:rPr>
        <w:t xml:space="preserve">poor recruitment or survival.  These same conditions may also </w:t>
      </w:r>
      <w:r w:rsidR="00C57CFB">
        <w:rPr>
          <w:iCs/>
        </w:rPr>
        <w:t>influence</w:t>
      </w:r>
      <w:r w:rsidR="00FB1FF5">
        <w:rPr>
          <w:iCs/>
        </w:rPr>
        <w:t xml:space="preserve"> the likelihood of mortality from disease</w:t>
      </w:r>
      <w:r w:rsidR="00C57CFB">
        <w:rPr>
          <w:iCs/>
        </w:rPr>
        <w:t xml:space="preserve"> (La </w:t>
      </w:r>
      <w:proofErr w:type="spellStart"/>
      <w:r w:rsidR="00C57CFB">
        <w:rPr>
          <w:iCs/>
        </w:rPr>
        <w:t>Peyre</w:t>
      </w:r>
      <w:proofErr w:type="spellEnd"/>
      <w:r w:rsidR="00C57CFB">
        <w:rPr>
          <w:iCs/>
        </w:rPr>
        <w:t xml:space="preserve"> et al. 2003)</w:t>
      </w:r>
      <w:r w:rsidR="00FB1FF5">
        <w:rPr>
          <w:iCs/>
        </w:rPr>
        <w:t xml:space="preserve"> or marine predators</w:t>
      </w:r>
      <w:r w:rsidR="00B03644">
        <w:rPr>
          <w:iCs/>
        </w:rPr>
        <w:t xml:space="preserve"> and parasites</w:t>
      </w:r>
      <w:r w:rsidR="00C57CFB">
        <w:rPr>
          <w:iCs/>
        </w:rPr>
        <w:t xml:space="preserve"> (Kimbro et al. 2017; </w:t>
      </w:r>
      <w:proofErr w:type="spellStart"/>
      <w:r w:rsidR="00C57CFB">
        <w:rPr>
          <w:iCs/>
        </w:rPr>
        <w:t>Pusack</w:t>
      </w:r>
      <w:proofErr w:type="spellEnd"/>
      <w:r w:rsidR="00C57CFB">
        <w:rPr>
          <w:iCs/>
        </w:rPr>
        <w:t xml:space="preserve"> et al. 2019)</w:t>
      </w:r>
      <w:r w:rsidR="001A5492">
        <w:rPr>
          <w:iCs/>
        </w:rPr>
        <w:t>, which may reinforce negative effects</w:t>
      </w:r>
      <w:r w:rsidR="00E04714">
        <w:rPr>
          <w:iCs/>
        </w:rPr>
        <w:t xml:space="preserve">.  </w:t>
      </w:r>
    </w:p>
    <w:p w14:paraId="183D30A5" w14:textId="3FF0B97E" w:rsidR="00C53831" w:rsidRDefault="003D10EE" w:rsidP="000E4036">
      <w:pPr>
        <w:spacing w:after="0" w:line="360" w:lineRule="auto"/>
        <w:ind w:firstLine="720"/>
        <w:rPr>
          <w:iCs/>
        </w:rPr>
      </w:pPr>
      <w:r>
        <w:rPr>
          <w:iCs/>
        </w:rPr>
        <w:t>While we found a positive relationship between</w:t>
      </w:r>
      <w:r w:rsidR="0002033C">
        <w:rPr>
          <w:iCs/>
        </w:rPr>
        <w:t xml:space="preserve"> mean daily discharge or</w:t>
      </w:r>
      <w:r>
        <w:rPr>
          <w:iCs/>
        </w:rPr>
        <w:t xml:space="preserve"> annual total Suwannee River discharge and intertidal oyster counts one year later, this does not mean that higher river discharge</w:t>
      </w:r>
      <w:r w:rsidR="00127B35">
        <w:rPr>
          <w:iCs/>
        </w:rPr>
        <w:t xml:space="preserve"> universally leads to more oysters</w:t>
      </w:r>
      <w:r w:rsidR="008E44C3">
        <w:rPr>
          <w:iCs/>
        </w:rPr>
        <w:t xml:space="preserve">.  During 2010-2019 we observed years with much lower average </w:t>
      </w:r>
      <w:r w:rsidR="001E2BD8">
        <w:rPr>
          <w:iCs/>
        </w:rPr>
        <w:t xml:space="preserve">Suwannee River </w:t>
      </w:r>
      <w:r w:rsidR="008E44C3">
        <w:rPr>
          <w:iCs/>
        </w:rPr>
        <w:t xml:space="preserve">discharge, </w:t>
      </w:r>
      <w:r w:rsidR="001A5492">
        <w:rPr>
          <w:iCs/>
        </w:rPr>
        <w:t xml:space="preserve">and infrequent </w:t>
      </w:r>
      <w:r w:rsidR="008E44C3">
        <w:rPr>
          <w:iCs/>
        </w:rPr>
        <w:t>years of high discharge</w:t>
      </w:r>
      <w:r w:rsidR="001E2BD8">
        <w:rPr>
          <w:iCs/>
        </w:rPr>
        <w:t>.  Because of this</w:t>
      </w:r>
      <w:r w:rsidR="001A5492">
        <w:rPr>
          <w:iCs/>
        </w:rPr>
        <w:t xml:space="preserve"> (restricted range of discharge during our period of oyster count collection)</w:t>
      </w:r>
      <w:r w:rsidR="0002033C">
        <w:rPr>
          <w:iCs/>
        </w:rPr>
        <w:t>,</w:t>
      </w:r>
      <w:r w:rsidR="00267EB6">
        <w:rPr>
          <w:iCs/>
        </w:rPr>
        <w:t xml:space="preserve"> the relationship between higher average discharge and oyster counts is less clear</w:t>
      </w:r>
      <w:r w:rsidR="001E2BD8">
        <w:rPr>
          <w:iCs/>
        </w:rPr>
        <w:t>.  F</w:t>
      </w:r>
      <w:r w:rsidR="00267EB6">
        <w:rPr>
          <w:iCs/>
        </w:rPr>
        <w:t>igure 8 must be carefully considered</w:t>
      </w:r>
      <w:r w:rsidR="001E2BD8">
        <w:rPr>
          <w:iCs/>
        </w:rPr>
        <w:t xml:space="preserve"> as it may be misleading</w:t>
      </w:r>
      <w:r w:rsidR="00267EB6">
        <w:rPr>
          <w:iCs/>
        </w:rPr>
        <w:t xml:space="preserve"> as there are many factors in addition to river discharge that may be limiting factors for oyster </w:t>
      </w:r>
      <w:r w:rsidR="007E2E13">
        <w:rPr>
          <w:iCs/>
        </w:rPr>
        <w:t>populations</w:t>
      </w:r>
      <w:r w:rsidR="00127B35">
        <w:rPr>
          <w:iCs/>
        </w:rPr>
        <w:t xml:space="preserve">.  </w:t>
      </w:r>
      <w:r w:rsidR="001A5492">
        <w:rPr>
          <w:iCs/>
        </w:rPr>
        <w:t>Indeed, h</w:t>
      </w:r>
      <w:r w:rsidR="00127B35">
        <w:rPr>
          <w:iCs/>
        </w:rPr>
        <w:t>igher river discharge levels can lead to lower salinity and lower spat production (</w:t>
      </w:r>
      <w:proofErr w:type="spellStart"/>
      <w:r w:rsidR="00127B35">
        <w:rPr>
          <w:iCs/>
        </w:rPr>
        <w:t>Chatry</w:t>
      </w:r>
      <w:proofErr w:type="spellEnd"/>
      <w:r w:rsidR="00127B35">
        <w:rPr>
          <w:iCs/>
        </w:rPr>
        <w:t xml:space="preserve"> et al. 1983) for many of the same reasons that high salinity can be deleterious</w:t>
      </w:r>
      <w:r w:rsidR="003B7F76">
        <w:rPr>
          <w:iCs/>
        </w:rPr>
        <w:t xml:space="preserve"> (</w:t>
      </w:r>
      <w:proofErr w:type="spellStart"/>
      <w:r w:rsidR="003B7F76">
        <w:rPr>
          <w:iCs/>
        </w:rPr>
        <w:t>Pusack</w:t>
      </w:r>
      <w:proofErr w:type="spellEnd"/>
      <w:r w:rsidR="003B7F76">
        <w:rPr>
          <w:iCs/>
        </w:rPr>
        <w:t xml:space="preserve"> et al. 2019)</w:t>
      </w:r>
      <w:r w:rsidR="00127B35">
        <w:rPr>
          <w:iCs/>
        </w:rPr>
        <w:t xml:space="preserve">.  </w:t>
      </w:r>
      <w:r w:rsidR="00C53831">
        <w:rPr>
          <w:iCs/>
        </w:rPr>
        <w:t>Thus</w:t>
      </w:r>
      <w:r w:rsidR="00FA55C9">
        <w:rPr>
          <w:iCs/>
        </w:rPr>
        <w:t>,</w:t>
      </w:r>
      <w:r w:rsidR="00C53831">
        <w:rPr>
          <w:iCs/>
        </w:rPr>
        <w:t xml:space="preserve"> the relationship between river discharge and oyster counts that we report may not be representative of the upper end of the discharge range, an important consideration for a subset of possible climate change scenarios.  </w:t>
      </w:r>
    </w:p>
    <w:p w14:paraId="4228581C" w14:textId="3EB99236" w:rsidR="0078563E" w:rsidRDefault="003B4C19" w:rsidP="000E4036">
      <w:pPr>
        <w:spacing w:after="0" w:line="360" w:lineRule="auto"/>
        <w:ind w:firstLine="720"/>
        <w:rPr>
          <w:iCs/>
        </w:rPr>
      </w:pPr>
      <w:r>
        <w:rPr>
          <w:iCs/>
        </w:rPr>
        <w:lastRenderedPageBreak/>
        <w:t xml:space="preserve">This paper demonstrates a relationship between river discharge and oyster counts, but freshwater inputs are just one of several factors likely necessary for resilient oyster populations.  </w:t>
      </w:r>
      <w:r w:rsidR="00127B35">
        <w:rPr>
          <w:iCs/>
        </w:rPr>
        <w:t xml:space="preserve">A key limiting factor for oyster </w:t>
      </w:r>
      <w:proofErr w:type="gramStart"/>
      <w:r w:rsidR="00127B35">
        <w:rPr>
          <w:iCs/>
        </w:rPr>
        <w:t>spat</w:t>
      </w:r>
      <w:proofErr w:type="gramEnd"/>
      <w:r w:rsidR="00127B35">
        <w:rPr>
          <w:iCs/>
        </w:rPr>
        <w:t xml:space="preserve"> distribution in Suwannee Sound is the availability of suitable substrate for oyster spat settlement and growth (Frederick et al. 2015).  Frederick et al. (2015) demonstrated </w:t>
      </w:r>
      <w:r w:rsidR="00BE3DB6">
        <w:rPr>
          <w:iCs/>
        </w:rPr>
        <w:t xml:space="preserve">in a small pilot project </w:t>
      </w:r>
      <w:r w:rsidR="00127B35">
        <w:rPr>
          <w:iCs/>
        </w:rPr>
        <w:t xml:space="preserve">that </w:t>
      </w:r>
      <w:r w:rsidR="00BE3DB6">
        <w:rPr>
          <w:iCs/>
        </w:rPr>
        <w:t xml:space="preserve">the placement of limestone boulders on a section of the degraded Lone Cabbage oyster reef led to increased oyster spat </w:t>
      </w:r>
      <w:r w:rsidR="001A5492">
        <w:rPr>
          <w:iCs/>
        </w:rPr>
        <w:t xml:space="preserve">and oyster recruitment </w:t>
      </w:r>
      <w:r w:rsidR="00BE3DB6">
        <w:rPr>
          <w:iCs/>
        </w:rPr>
        <w:t>on the reef site.  This demonstrates the necessity of having suitable substrate for oyster spat settlement and reef growth which is at present being tested on a larger scale (Pine et al. in-review) and may be important in other Florida estuar</w:t>
      </w:r>
      <w:r w:rsidR="007E2E13">
        <w:rPr>
          <w:iCs/>
        </w:rPr>
        <w:t xml:space="preserve">ies (Pine et al. 2015).  </w:t>
      </w:r>
      <w:r>
        <w:rPr>
          <w:iCs/>
        </w:rPr>
        <w:t>Overall, t</w:t>
      </w:r>
      <w:r w:rsidR="00BE3DB6">
        <w:rPr>
          <w:iCs/>
        </w:rPr>
        <w:t>he limiting factors for oyster reef creation</w:t>
      </w:r>
      <w:r w:rsidR="00060EC0">
        <w:rPr>
          <w:iCs/>
        </w:rPr>
        <w:t>,</w:t>
      </w:r>
      <w:r w:rsidR="00BE3DB6">
        <w:rPr>
          <w:iCs/>
        </w:rPr>
        <w:t xml:space="preserve"> persistence</w:t>
      </w:r>
      <w:r w:rsidR="00060EC0">
        <w:rPr>
          <w:iCs/>
        </w:rPr>
        <w:t xml:space="preserve">, collapse, </w:t>
      </w:r>
      <w:r>
        <w:rPr>
          <w:iCs/>
        </w:rPr>
        <w:t xml:space="preserve">restoration, </w:t>
      </w:r>
      <w:r w:rsidR="00060EC0">
        <w:rPr>
          <w:iCs/>
        </w:rPr>
        <w:t>and recovery</w:t>
      </w:r>
      <w:r w:rsidR="00BE3DB6">
        <w:rPr>
          <w:iCs/>
        </w:rPr>
        <w:t xml:space="preserve"> remain unclear.</w:t>
      </w:r>
    </w:p>
    <w:p w14:paraId="5B3FC807" w14:textId="6DDD3364" w:rsidR="00B913CB" w:rsidRDefault="0078563E" w:rsidP="009A2D55">
      <w:pPr>
        <w:spacing w:after="0" w:line="360" w:lineRule="auto"/>
        <w:ind w:firstLine="720"/>
        <w:rPr>
          <w:iCs/>
        </w:rPr>
      </w:pPr>
      <w:r>
        <w:rPr>
          <w:iCs/>
        </w:rPr>
        <w:t>Oyster d</w:t>
      </w:r>
      <w:r w:rsidR="008C0F2D">
        <w:rPr>
          <w:iCs/>
        </w:rPr>
        <w:t>isease</w:t>
      </w:r>
      <w:r w:rsidR="00B03644">
        <w:rPr>
          <w:iCs/>
        </w:rPr>
        <w:t>, parasites,</w:t>
      </w:r>
      <w:r w:rsidR="008C0F2D">
        <w:rPr>
          <w:iCs/>
        </w:rPr>
        <w:t xml:space="preserve"> and predators have existed in th</w:t>
      </w:r>
      <w:r w:rsidR="00FD0C0C">
        <w:rPr>
          <w:iCs/>
        </w:rPr>
        <w:t>is (and other)</w:t>
      </w:r>
      <w:r w:rsidR="008C0F2D">
        <w:rPr>
          <w:iCs/>
        </w:rPr>
        <w:t xml:space="preserve"> system</w:t>
      </w:r>
      <w:r w:rsidR="00FD0C0C">
        <w:rPr>
          <w:iCs/>
        </w:rPr>
        <w:t>s</w:t>
      </w:r>
      <w:r w:rsidR="008C0F2D">
        <w:rPr>
          <w:iCs/>
        </w:rPr>
        <w:t xml:space="preserve"> for much longer than </w:t>
      </w:r>
      <w:r w:rsidR="008C0F2D" w:rsidRPr="00E04714">
        <w:rPr>
          <w:iCs/>
        </w:rPr>
        <w:t>the 60+ year</w:t>
      </w:r>
      <w:r w:rsidR="007E2E13">
        <w:rPr>
          <w:iCs/>
        </w:rPr>
        <w:t>s</w:t>
      </w:r>
      <w:r w:rsidR="008C0F2D" w:rsidRPr="00E04714">
        <w:rPr>
          <w:iCs/>
        </w:rPr>
        <w:t xml:space="preserve"> of river discharge records</w:t>
      </w:r>
      <w:r>
        <w:rPr>
          <w:iCs/>
        </w:rPr>
        <w:t xml:space="preserve"> available for the Suwannee River</w:t>
      </w:r>
      <w:r w:rsidR="008C0F2D" w:rsidRPr="00E04714">
        <w:rPr>
          <w:iCs/>
        </w:rPr>
        <w:t>.  Climatological assessments over the scale of centuries</w:t>
      </w:r>
      <w:r w:rsidR="008C0F2D">
        <w:rPr>
          <w:iCs/>
        </w:rPr>
        <w:t xml:space="preserve"> suggest that th</w:t>
      </w:r>
      <w:r w:rsidR="00FD0C0C">
        <w:rPr>
          <w:iCs/>
        </w:rPr>
        <w:t>e Suwannee River basin</w:t>
      </w:r>
      <w:r w:rsidR="008C0F2D">
        <w:rPr>
          <w:iCs/>
        </w:rPr>
        <w:t xml:space="preserve"> overall has experienced periods of much drier conditions (Harley et al. 2017) particularly during the 16</w:t>
      </w:r>
      <w:r w:rsidR="008C0F2D" w:rsidRPr="008C0F2D">
        <w:rPr>
          <w:iCs/>
          <w:vertAlign w:val="superscript"/>
        </w:rPr>
        <w:t>th</w:t>
      </w:r>
      <w:r w:rsidR="008C0F2D">
        <w:rPr>
          <w:iCs/>
        </w:rPr>
        <w:t xml:space="preserve"> and 18</w:t>
      </w:r>
      <w:r w:rsidR="008C0F2D" w:rsidRPr="008C0F2D">
        <w:rPr>
          <w:iCs/>
          <w:vertAlign w:val="superscript"/>
        </w:rPr>
        <w:t>th</w:t>
      </w:r>
      <w:r w:rsidR="008C0F2D">
        <w:rPr>
          <w:iCs/>
        </w:rPr>
        <w:t xml:space="preserve"> centuries, with river discharge likely less than 20% of the mean estimated from the instrument period of record - yet oyster populations did not</w:t>
      </w:r>
      <w:r w:rsidR="00E9536E">
        <w:rPr>
          <w:iCs/>
        </w:rPr>
        <w:t xml:space="preserve"> go </w:t>
      </w:r>
      <w:commentRangeStart w:id="6"/>
      <w:commentRangeStart w:id="7"/>
      <w:r w:rsidR="00E9536E">
        <w:rPr>
          <w:iCs/>
        </w:rPr>
        <w:t>extinct</w:t>
      </w:r>
      <w:commentRangeEnd w:id="6"/>
      <w:r w:rsidR="00F4428E">
        <w:rPr>
          <w:rStyle w:val="CommentReference"/>
        </w:rPr>
        <w:commentReference w:id="6"/>
      </w:r>
      <w:commentRangeEnd w:id="7"/>
      <w:r w:rsidR="002F3A53">
        <w:rPr>
          <w:iCs/>
        </w:rPr>
        <w:t xml:space="preserve"> in this region</w:t>
      </w:r>
      <w:r w:rsidR="003B4C19">
        <w:rPr>
          <w:rStyle w:val="CommentReference"/>
        </w:rPr>
        <w:commentReference w:id="7"/>
      </w:r>
      <w:r>
        <w:rPr>
          <w:iCs/>
        </w:rPr>
        <w:t>.  O</w:t>
      </w:r>
      <w:r w:rsidR="00E9536E">
        <w:rPr>
          <w:iCs/>
        </w:rPr>
        <w:t>yster r</w:t>
      </w:r>
      <w:r w:rsidR="00E9536E" w:rsidRPr="00FC3F38">
        <w:rPr>
          <w:iCs/>
        </w:rPr>
        <w:t xml:space="preserve">eefs in and around Lone Cabbage reef have persisted for </w:t>
      </w:r>
      <w:r w:rsidR="00861C67" w:rsidRPr="00FC3F38">
        <w:rPr>
          <w:iCs/>
        </w:rPr>
        <w:t>2800-4000</w:t>
      </w:r>
      <w:r w:rsidR="00E9536E" w:rsidRPr="00FC3F38">
        <w:rPr>
          <w:iCs/>
        </w:rPr>
        <w:t xml:space="preserve"> years</w:t>
      </w:r>
      <w:r w:rsidR="00861C67" w:rsidRPr="00FC3F38">
        <w:rPr>
          <w:iCs/>
        </w:rPr>
        <w:t xml:space="preserve"> (</w:t>
      </w:r>
      <w:proofErr w:type="spellStart"/>
      <w:r w:rsidR="00861C67" w:rsidRPr="00FC3F38">
        <w:rPr>
          <w:iCs/>
        </w:rPr>
        <w:t>Grinnel</w:t>
      </w:r>
      <w:proofErr w:type="spellEnd"/>
      <w:r w:rsidR="00861C67" w:rsidRPr="00FC3F38">
        <w:rPr>
          <w:iCs/>
        </w:rPr>
        <w:t xml:space="preserve"> 1974; Wright et al. 2005)</w:t>
      </w:r>
      <w:r w:rsidR="00D3559C" w:rsidRPr="00FC3F38">
        <w:rPr>
          <w:iCs/>
        </w:rPr>
        <w:t xml:space="preserve"> </w:t>
      </w:r>
      <w:r w:rsidRPr="00FC3F38">
        <w:rPr>
          <w:iCs/>
        </w:rPr>
        <w:t xml:space="preserve">including time with </w:t>
      </w:r>
      <w:r w:rsidR="00D3559C" w:rsidRPr="00FC3F38">
        <w:rPr>
          <w:iCs/>
        </w:rPr>
        <w:t>extensive</w:t>
      </w:r>
      <w:r w:rsidRPr="00FC3F38">
        <w:rPr>
          <w:iCs/>
        </w:rPr>
        <w:t xml:space="preserve"> human occupation</w:t>
      </w:r>
      <w:r w:rsidR="00D3559C" w:rsidRPr="00FC3F38">
        <w:rPr>
          <w:iCs/>
        </w:rPr>
        <w:t xml:space="preserve"> and oyster harvest</w:t>
      </w:r>
      <w:r w:rsidRPr="00FC3F38">
        <w:rPr>
          <w:iCs/>
        </w:rPr>
        <w:t xml:space="preserve"> (Sassaman et al. 2017)</w:t>
      </w:r>
      <w:r w:rsidR="00FB1FF5" w:rsidRPr="00FC3F38">
        <w:rPr>
          <w:iCs/>
        </w:rPr>
        <w:t xml:space="preserve">. </w:t>
      </w:r>
      <w:r w:rsidR="00FC3F38" w:rsidRPr="00FC3F38">
        <w:rPr>
          <w:iCs/>
        </w:rPr>
        <w:t xml:space="preserve"> One key concern is that while oyster populations may have </w:t>
      </w:r>
      <w:r w:rsidR="007E2E13">
        <w:rPr>
          <w:iCs/>
        </w:rPr>
        <w:t>recovered historically</w:t>
      </w:r>
      <w:r w:rsidR="00FC3F38" w:rsidRPr="00FC3F38">
        <w:rPr>
          <w:iCs/>
        </w:rPr>
        <w:t xml:space="preserve"> from episodic mortality due to drought, disease, or other factors, this </w:t>
      </w:r>
      <w:r w:rsidR="007E2E13">
        <w:rPr>
          <w:iCs/>
        </w:rPr>
        <w:t>resilience may have declined</w:t>
      </w:r>
      <w:r w:rsidR="002F3A53">
        <w:rPr>
          <w:iCs/>
        </w:rPr>
        <w:t xml:space="preserve">.  </w:t>
      </w:r>
      <w:r w:rsidR="00FC3F38" w:rsidRPr="00FC3F38">
        <w:rPr>
          <w:iCs/>
        </w:rPr>
        <w:t xml:space="preserve">If resilience has </w:t>
      </w:r>
      <w:r w:rsidR="007E2E13">
        <w:rPr>
          <w:iCs/>
        </w:rPr>
        <w:t>declined</w:t>
      </w:r>
      <w:r w:rsidR="00FC3F38" w:rsidRPr="00FC3F38">
        <w:rPr>
          <w:iCs/>
        </w:rPr>
        <w:t xml:space="preserve"> in oyster reefs</w:t>
      </w:r>
      <w:r w:rsidR="00F4428E">
        <w:rPr>
          <w:iCs/>
        </w:rPr>
        <w:t>,</w:t>
      </w:r>
      <w:r w:rsidR="00FC3F38" w:rsidRPr="00FC3F38">
        <w:rPr>
          <w:iCs/>
        </w:rPr>
        <w:t xml:space="preserve"> </w:t>
      </w:r>
      <w:r w:rsidR="00C877BA">
        <w:rPr>
          <w:iCs/>
        </w:rPr>
        <w:t>and</w:t>
      </w:r>
      <w:r w:rsidR="007E2E13">
        <w:rPr>
          <w:iCs/>
        </w:rPr>
        <w:t xml:space="preserve"> disturbance</w:t>
      </w:r>
      <w:r w:rsidR="00FC3F38" w:rsidRPr="00FC3F38">
        <w:rPr>
          <w:iCs/>
        </w:rPr>
        <w:t xml:space="preserve"> continue</w:t>
      </w:r>
      <w:r w:rsidR="007E2E13">
        <w:rPr>
          <w:iCs/>
        </w:rPr>
        <w:t>s</w:t>
      </w:r>
      <w:r w:rsidR="00FC3F38" w:rsidRPr="00FC3F38">
        <w:rPr>
          <w:iCs/>
        </w:rPr>
        <w:t xml:space="preserve"> to occur, the</w:t>
      </w:r>
      <w:r w:rsidR="00F4428E">
        <w:rPr>
          <w:iCs/>
        </w:rPr>
        <w:t>se conditions may foment an</w:t>
      </w:r>
      <w:r w:rsidR="00FC3F38" w:rsidRPr="00FC3F38">
        <w:rPr>
          <w:iCs/>
        </w:rPr>
        <w:t xml:space="preserve"> increased risk of hysteresis</w:t>
      </w:r>
      <w:r w:rsidR="00C877BA">
        <w:rPr>
          <w:iCs/>
        </w:rPr>
        <w:t xml:space="preserve"> where multiple “states” of oyster populations may exist across similar environmental conditions</w:t>
      </w:r>
      <w:r w:rsidR="00F4428E">
        <w:rPr>
          <w:iCs/>
        </w:rPr>
        <w:t>.</w:t>
      </w:r>
      <w:r w:rsidR="002F3A53">
        <w:rPr>
          <w:iCs/>
        </w:rPr>
        <w:t xml:space="preserve">  </w:t>
      </w:r>
      <w:r w:rsidR="002F3A53" w:rsidRPr="00FC3F38">
        <w:rPr>
          <w:iCs/>
        </w:rPr>
        <w:t>Modeling efforts by Pine et al. (2015) suggest that in absence of suitable substrate for settlement and growth, even with “average” recruitment levels Apalachicola Bay oyster populations were not predicted to reverse declining</w:t>
      </w:r>
      <w:r w:rsidR="002F3A53">
        <w:rPr>
          <w:iCs/>
        </w:rPr>
        <w:t xml:space="preserve"> population</w:t>
      </w:r>
      <w:r w:rsidR="002F3A53" w:rsidRPr="00FC3F38">
        <w:rPr>
          <w:iCs/>
        </w:rPr>
        <w:t xml:space="preserve"> trends.  </w:t>
      </w:r>
      <w:r w:rsidR="00F4428E">
        <w:rPr>
          <w:iCs/>
        </w:rPr>
        <w:t xml:space="preserve">Given the recent, rapid collapse of oyster populations across many Gulf of Mexico estuaries, this possibility is of central </w:t>
      </w:r>
      <w:r w:rsidR="00FC3F38" w:rsidRPr="00FC3F38">
        <w:rPr>
          <w:iCs/>
        </w:rPr>
        <w:t>ecological and management concern.</w:t>
      </w:r>
      <w:r w:rsidR="00FB1FF5" w:rsidRPr="00FC3F38">
        <w:rPr>
          <w:iCs/>
        </w:rPr>
        <w:t xml:space="preserve"> </w:t>
      </w:r>
      <w:r w:rsidR="00FC3F38" w:rsidRPr="00FC3F38">
        <w:rPr>
          <w:iCs/>
        </w:rPr>
        <w:t xml:space="preserve"> </w:t>
      </w:r>
    </w:p>
    <w:p w14:paraId="05407E97" w14:textId="129CD498" w:rsidR="00756560" w:rsidRDefault="00FB1FF5" w:rsidP="009A2D55">
      <w:pPr>
        <w:spacing w:after="0" w:line="360" w:lineRule="auto"/>
        <w:ind w:firstLine="720"/>
        <w:rPr>
          <w:iCs/>
        </w:rPr>
      </w:pPr>
      <w:r w:rsidRPr="00FC3F38">
        <w:rPr>
          <w:iCs/>
        </w:rPr>
        <w:t>Our assessment of trends in Suwannee River discharge metrics over the</w:t>
      </w:r>
      <w:r w:rsidR="004D7CCB" w:rsidRPr="00FC3F38">
        <w:rPr>
          <w:iCs/>
        </w:rPr>
        <w:t xml:space="preserve"> instrument</w:t>
      </w:r>
      <w:r w:rsidRPr="00FC3F38">
        <w:rPr>
          <w:iCs/>
        </w:rPr>
        <w:t xml:space="preserve"> period of record suggest</w:t>
      </w:r>
      <w:r w:rsidR="004D7CCB" w:rsidRPr="00FC3F38">
        <w:rPr>
          <w:iCs/>
        </w:rPr>
        <w:t>s</w:t>
      </w:r>
      <w:r w:rsidRPr="00FC3F38">
        <w:rPr>
          <w:iCs/>
        </w:rPr>
        <w:t xml:space="preserve"> increasing volatility in river discharge (CV) and an overall downward trend in river discharge.  The reason</w:t>
      </w:r>
      <w:r w:rsidR="003D10EE">
        <w:rPr>
          <w:iCs/>
        </w:rPr>
        <w:t>s</w:t>
      </w:r>
      <w:r w:rsidRPr="00FC3F38">
        <w:rPr>
          <w:iCs/>
        </w:rPr>
        <w:t xml:space="preserve"> for these trends </w:t>
      </w:r>
      <w:r w:rsidR="003D10EE">
        <w:rPr>
          <w:iCs/>
        </w:rPr>
        <w:t>are</w:t>
      </w:r>
      <w:r w:rsidRPr="00FC3F38">
        <w:rPr>
          <w:iCs/>
        </w:rPr>
        <w:t xml:space="preserve"> unknown</w:t>
      </w:r>
      <w:r w:rsidR="00370346" w:rsidRPr="00FC3F38">
        <w:rPr>
          <w:iCs/>
        </w:rPr>
        <w:t>,</w:t>
      </w:r>
      <w:r w:rsidRPr="00FC3F38">
        <w:rPr>
          <w:iCs/>
        </w:rPr>
        <w:t xml:space="preserve"> bu</w:t>
      </w:r>
      <w:r w:rsidRPr="00FC3F38">
        <w:rPr>
          <w:iCs/>
        </w:rPr>
        <w:t xml:space="preserve">t </w:t>
      </w:r>
      <w:r w:rsidR="001E18B1" w:rsidRPr="00FC3F38">
        <w:rPr>
          <w:iCs/>
        </w:rPr>
        <w:t>an examination of trends in the Palmer Drought Severity Index for the southeast Georgia and north Florida regions covering the Suwannee River basin suggest</w:t>
      </w:r>
      <w:r w:rsidR="00C53831">
        <w:rPr>
          <w:iCs/>
        </w:rPr>
        <w:t xml:space="preserve"> rainfall</w:t>
      </w:r>
      <w:r w:rsidR="001E18B1" w:rsidRPr="00FC3F38">
        <w:rPr>
          <w:iCs/>
        </w:rPr>
        <w:t xml:space="preserve"> drought has</w:t>
      </w:r>
      <w:r w:rsidR="00FD0C0C" w:rsidRPr="00FC3F38">
        <w:rPr>
          <w:iCs/>
        </w:rPr>
        <w:t xml:space="preserve"> occurred</w:t>
      </w:r>
      <w:r w:rsidR="001E18B1" w:rsidRPr="00FC3F38">
        <w:rPr>
          <w:iCs/>
        </w:rPr>
        <w:t xml:space="preserve"> </w:t>
      </w:r>
      <w:r w:rsidR="00FD0C0C" w:rsidRPr="00FC3F38">
        <w:rPr>
          <w:iCs/>
        </w:rPr>
        <w:t>several times</w:t>
      </w:r>
      <w:r w:rsidR="001E18B1" w:rsidRPr="00FC3F38">
        <w:rPr>
          <w:iCs/>
        </w:rPr>
        <w:t xml:space="preserve"> in this region since </w:t>
      </w:r>
      <w:r w:rsidR="001E18B1" w:rsidRPr="00197B73">
        <w:rPr>
          <w:iCs/>
        </w:rPr>
        <w:t>2010</w:t>
      </w:r>
      <w:r w:rsidR="00370346" w:rsidRPr="00197B73">
        <w:rPr>
          <w:iCs/>
        </w:rPr>
        <w:t xml:space="preserve"> (Figure </w:t>
      </w:r>
      <w:r w:rsidR="00197B73" w:rsidRPr="00197B73">
        <w:rPr>
          <w:iCs/>
        </w:rPr>
        <w:t>S3a</w:t>
      </w:r>
      <w:r w:rsidR="00370346" w:rsidRPr="00197B73">
        <w:rPr>
          <w:iCs/>
        </w:rPr>
        <w:t>)</w:t>
      </w:r>
      <w:r w:rsidR="001E18B1" w:rsidRPr="00197B73">
        <w:rPr>
          <w:iCs/>
        </w:rPr>
        <w:t>.</w:t>
      </w:r>
      <w:r w:rsidR="00370346" w:rsidRPr="00FC3F38">
        <w:rPr>
          <w:iCs/>
        </w:rPr>
        <w:t xml:space="preserve">  </w:t>
      </w:r>
      <w:r w:rsidR="00C53831">
        <w:rPr>
          <w:iCs/>
        </w:rPr>
        <w:t>There is also evidence that the discharge/rainfall ratio has been declining (Seavey et al. 2011)</w:t>
      </w:r>
      <w:r w:rsidR="002F3A53">
        <w:rPr>
          <w:iCs/>
        </w:rPr>
        <w:t xml:space="preserve"> or that </w:t>
      </w:r>
      <w:r w:rsidR="002F3A53">
        <w:rPr>
          <w:iCs/>
        </w:rPr>
        <w:lastRenderedPageBreak/>
        <w:t>evapotranspiration is increasing (or both)</w:t>
      </w:r>
      <w:r w:rsidR="00C53831">
        <w:rPr>
          <w:iCs/>
        </w:rPr>
        <w:t xml:space="preserve"> </w:t>
      </w:r>
      <w:r w:rsidR="002F3A53">
        <w:rPr>
          <w:iCs/>
        </w:rPr>
        <w:t>possibly</w:t>
      </w:r>
      <w:r w:rsidR="00C53831">
        <w:rPr>
          <w:iCs/>
        </w:rPr>
        <w:t xml:space="preserve"> influencing temporal trends in discharge.   </w:t>
      </w:r>
      <w:r w:rsidR="00FC3F38" w:rsidRPr="00FC3F38">
        <w:rPr>
          <w:iCs/>
        </w:rPr>
        <w:t>The relationship between frequency and severity of drought and oyster reef resilience is an important area of future research.</w:t>
      </w:r>
    </w:p>
    <w:p w14:paraId="13C3DF98" w14:textId="1C07F2DA" w:rsidR="008C0F2D" w:rsidRDefault="008C0F2D" w:rsidP="00337A4C">
      <w:pPr>
        <w:spacing w:after="0" w:line="360" w:lineRule="auto"/>
        <w:ind w:firstLine="720"/>
        <w:rPr>
          <w:iCs/>
        </w:rPr>
      </w:pPr>
      <w:r>
        <w:rPr>
          <w:iCs/>
        </w:rPr>
        <w:t xml:space="preserve">We are unable to determine an age-structure for oyster populations </w:t>
      </w:r>
      <w:r>
        <w:rPr>
          <w:iCs/>
        </w:rPr>
        <w:t xml:space="preserve">so we do not know if oyster counts represent multiple oyster year-classes or not.  This </w:t>
      </w:r>
      <w:r w:rsidR="001C40C3">
        <w:rPr>
          <w:iCs/>
        </w:rPr>
        <w:t>is important</w:t>
      </w:r>
      <w:r>
        <w:rPr>
          <w:iCs/>
        </w:rPr>
        <w:t xml:space="preserve"> because it would help to determine whether lower counts are a function of year-class failure in the year of low river discharge, or if multiple year-classes were </w:t>
      </w:r>
      <w:r w:rsidR="004B3680">
        <w:rPr>
          <w:iCs/>
        </w:rPr>
        <w:t>a</w:t>
      </w:r>
      <w:r>
        <w:rPr>
          <w:iCs/>
        </w:rPr>
        <w:t xml:space="preserve">ffected.  </w:t>
      </w:r>
      <w:r w:rsidR="0055436A">
        <w:rPr>
          <w:iCs/>
        </w:rPr>
        <w:t>Other than th</w:t>
      </w:r>
      <w:r w:rsidR="00AE1720">
        <w:rPr>
          <w:iCs/>
        </w:rPr>
        <w:t xml:space="preserve">e </w:t>
      </w:r>
      <w:r w:rsidR="0055436A">
        <w:rPr>
          <w:iCs/>
        </w:rPr>
        <w:t>irregular monitoring effort</w:t>
      </w:r>
      <w:r w:rsidR="00AE1720">
        <w:rPr>
          <w:iCs/>
        </w:rPr>
        <w:t xml:space="preserve"> we report here</w:t>
      </w:r>
      <w:r w:rsidR="004B3680">
        <w:rPr>
          <w:iCs/>
        </w:rPr>
        <w:t xml:space="preserve">, </w:t>
      </w:r>
      <w:r w:rsidR="0055436A">
        <w:rPr>
          <w:iCs/>
        </w:rPr>
        <w:t xml:space="preserve">fishery independent </w:t>
      </w:r>
      <w:r w:rsidR="004B3680">
        <w:rPr>
          <w:iCs/>
        </w:rPr>
        <w:t>data</w:t>
      </w:r>
      <w:r w:rsidR="0055436A">
        <w:rPr>
          <w:iCs/>
        </w:rPr>
        <w:t xml:space="preserve"> for oyster populations in Suwannee Sound</w:t>
      </w:r>
      <w:r w:rsidR="001E2BD8">
        <w:rPr>
          <w:iCs/>
        </w:rPr>
        <w:t xml:space="preserve"> are absent</w:t>
      </w:r>
      <w:r w:rsidR="0055436A">
        <w:rPr>
          <w:iCs/>
        </w:rPr>
        <w:t xml:space="preserve">.  </w:t>
      </w:r>
      <w:r w:rsidR="00AE1720">
        <w:rPr>
          <w:iCs/>
        </w:rPr>
        <w:t xml:space="preserve">Since we only sampled intertidal reefs, we </w:t>
      </w:r>
      <w:r w:rsidR="0055436A">
        <w:rPr>
          <w:iCs/>
        </w:rPr>
        <w:t xml:space="preserve">do not know if these </w:t>
      </w:r>
      <w:r w:rsidR="00AE1720">
        <w:rPr>
          <w:iCs/>
        </w:rPr>
        <w:t xml:space="preserve">dynamics </w:t>
      </w:r>
      <w:r w:rsidR="0055436A">
        <w:rPr>
          <w:iCs/>
        </w:rPr>
        <w:t>extend to inter and sub-tidal oysters of multiple age classes and sizes</w:t>
      </w:r>
      <w:r w:rsidR="004B3680">
        <w:rPr>
          <w:iCs/>
        </w:rPr>
        <w:t>.  Our only other line of inference for population trends over this time are from landings data</w:t>
      </w:r>
      <w:r w:rsidR="00C32D76">
        <w:rPr>
          <w:iCs/>
        </w:rPr>
        <w:t>. These data</w:t>
      </w:r>
      <w:r w:rsidR="004B3680">
        <w:rPr>
          <w:iCs/>
        </w:rPr>
        <w:t xml:space="preserve"> suggest overall declines in </w:t>
      </w:r>
      <w:r w:rsidR="00C32D76">
        <w:rPr>
          <w:iCs/>
        </w:rPr>
        <w:t xml:space="preserve">landings and </w:t>
      </w:r>
      <w:r w:rsidR="004B3680">
        <w:rPr>
          <w:iCs/>
        </w:rPr>
        <w:t>catch-per-effort in the years following the implementation of the trip ticket program</w:t>
      </w:r>
      <w:r w:rsidR="002F3A53">
        <w:rPr>
          <w:iCs/>
        </w:rPr>
        <w:t xml:space="preserve"> in 1986</w:t>
      </w:r>
      <w:r w:rsidR="004B3680">
        <w:rPr>
          <w:iCs/>
        </w:rPr>
        <w:t xml:space="preserve">.  Over the same </w:t>
      </w:r>
      <w:r w:rsidR="00C32D76">
        <w:rPr>
          <w:iCs/>
        </w:rPr>
        <w:t>time period</w:t>
      </w:r>
      <w:r w:rsidR="004B3680">
        <w:rPr>
          <w:iCs/>
        </w:rPr>
        <w:t xml:space="preserve"> as these monitoring efforts</w:t>
      </w:r>
      <w:r w:rsidR="00C32D76">
        <w:rPr>
          <w:iCs/>
        </w:rPr>
        <w:t>,</w:t>
      </w:r>
      <w:r w:rsidR="004B3680">
        <w:rPr>
          <w:iCs/>
        </w:rPr>
        <w:t xml:space="preserve"> oyster</w:t>
      </w:r>
      <w:r w:rsidR="00C32D76">
        <w:rPr>
          <w:iCs/>
        </w:rPr>
        <w:t xml:space="preserve"> landings and effort have increased, and</w:t>
      </w:r>
      <w:r w:rsidR="004B3680">
        <w:rPr>
          <w:iCs/>
        </w:rPr>
        <w:t xml:space="preserve"> catch per unit of effort has </w:t>
      </w:r>
      <w:r w:rsidR="00C32D76">
        <w:rPr>
          <w:iCs/>
        </w:rPr>
        <w:t>generally declined</w:t>
      </w:r>
      <w:r w:rsidR="0055436A">
        <w:rPr>
          <w:iCs/>
        </w:rPr>
        <w:t xml:space="preserve">.  Our assessment of whether an intertidal reef was located in an area open or closed to fishing </w:t>
      </w:r>
      <w:r w:rsidR="008B66F4">
        <w:rPr>
          <w:iCs/>
        </w:rPr>
        <w:t xml:space="preserve">influenced count, or if </w:t>
      </w:r>
      <w:r w:rsidR="007E2E13">
        <w:rPr>
          <w:iCs/>
        </w:rPr>
        <w:t xml:space="preserve">annual </w:t>
      </w:r>
      <w:r w:rsidR="008B66F4">
        <w:rPr>
          <w:iCs/>
        </w:rPr>
        <w:t>landings or effort influenced count</w:t>
      </w:r>
      <w:r w:rsidR="007E2E13">
        <w:rPr>
          <w:iCs/>
        </w:rPr>
        <w:t>,</w:t>
      </w:r>
      <w:r w:rsidR="008B66F4">
        <w:rPr>
          <w:iCs/>
        </w:rPr>
        <w:t xml:space="preserve"> </w:t>
      </w:r>
      <w:r w:rsidR="00C32D76">
        <w:rPr>
          <w:iCs/>
        </w:rPr>
        <w:t>was not significant</w:t>
      </w:r>
      <w:r w:rsidR="00B913CB">
        <w:rPr>
          <w:iCs/>
        </w:rPr>
        <w:t>.  This may suggest</w:t>
      </w:r>
      <w:r w:rsidR="007E2E13">
        <w:rPr>
          <w:iCs/>
        </w:rPr>
        <w:t xml:space="preserve"> that</w:t>
      </w:r>
      <w:r w:rsidR="00B913CB">
        <w:rPr>
          <w:iCs/>
        </w:rPr>
        <w:t xml:space="preserve"> fishing plays less of a role in these intertidal oyster bars than climate related factors such as river discharge.  </w:t>
      </w:r>
      <w:r w:rsidR="007E2E13">
        <w:rPr>
          <w:iCs/>
        </w:rPr>
        <w:t>T</w:t>
      </w:r>
      <w:r w:rsidR="008B66F4">
        <w:rPr>
          <w:iCs/>
        </w:rPr>
        <w:t xml:space="preserve">his </w:t>
      </w:r>
      <w:r w:rsidR="00C32D76">
        <w:rPr>
          <w:iCs/>
        </w:rPr>
        <w:t>is a complicated result because</w:t>
      </w:r>
      <w:r w:rsidR="00A31958">
        <w:rPr>
          <w:iCs/>
        </w:rPr>
        <w:t xml:space="preserve"> while</w:t>
      </w:r>
      <w:r w:rsidR="00C32D76">
        <w:rPr>
          <w:iCs/>
        </w:rPr>
        <w:t xml:space="preserve"> intertidal oysters are </w:t>
      </w:r>
      <w:r w:rsidR="007E2E13">
        <w:rPr>
          <w:iCs/>
        </w:rPr>
        <w:t xml:space="preserve">generally below the minimum legal harvest </w:t>
      </w:r>
      <w:proofErr w:type="gramStart"/>
      <w:r w:rsidR="007E2E13">
        <w:rPr>
          <w:iCs/>
        </w:rPr>
        <w:t>size</w:t>
      </w:r>
      <w:proofErr w:type="gramEnd"/>
      <w:r w:rsidR="00A31958">
        <w:rPr>
          <w:iCs/>
        </w:rPr>
        <w:t xml:space="preserve"> we have increasingly observed</w:t>
      </w:r>
      <w:r w:rsidR="00F2108F">
        <w:rPr>
          <w:iCs/>
        </w:rPr>
        <w:t xml:space="preserve"> harvest activities on intertidal bars</w:t>
      </w:r>
      <w:r w:rsidR="00AA4C3B">
        <w:rPr>
          <w:iCs/>
        </w:rPr>
        <w:t>.  I</w:t>
      </w:r>
      <w:r w:rsidR="002F3A53">
        <w:rPr>
          <w:iCs/>
        </w:rPr>
        <w:t>n some years “relay” programs of relocating oysters from intertidal to subtidal areas are used as a</w:t>
      </w:r>
      <w:r w:rsidR="00AA4C3B">
        <w:rPr>
          <w:iCs/>
        </w:rPr>
        <w:t>n approach to increase oysters available for harvest (by relocating oysters to areas where growth is faster and harvest is legal)</w:t>
      </w:r>
      <w:r w:rsidR="00F2108F">
        <w:rPr>
          <w:iCs/>
        </w:rPr>
        <w:t xml:space="preserve">.  </w:t>
      </w:r>
      <w:r w:rsidR="00C32D76">
        <w:rPr>
          <w:iCs/>
        </w:rPr>
        <w:t>We hypothesized that a possible relationship could occur due to observed directed harvest of intertidal oysters as well as the potential for complex source-sink</w:t>
      </w:r>
      <w:r w:rsidR="00B03644">
        <w:rPr>
          <w:iCs/>
        </w:rPr>
        <w:t xml:space="preserve"> (i.e., larval distribution)</w:t>
      </w:r>
      <w:r w:rsidR="00C32D76">
        <w:rPr>
          <w:iCs/>
        </w:rPr>
        <w:t xml:space="preserve"> dynamics between intertidal and subtidal bars that may form a relationship between the two. The effects of fishing on oyster populations in terms of changes in recruitment, settlement substrate, and source-sink dynamics are an area requiring substantial future work.</w:t>
      </w:r>
    </w:p>
    <w:p w14:paraId="5DC25887" w14:textId="1DC6A76C" w:rsidR="00337A4C" w:rsidRDefault="00337A4C" w:rsidP="00D3559C">
      <w:pPr>
        <w:spacing w:after="0" w:line="360" w:lineRule="auto"/>
        <w:ind w:firstLine="720"/>
      </w:pPr>
      <w:r>
        <w:rPr>
          <w:iCs/>
        </w:rPr>
        <w:t xml:space="preserve">Seavey et al. </w:t>
      </w:r>
      <w:r w:rsidR="004F6BF5">
        <w:rPr>
          <w:iCs/>
        </w:rPr>
        <w:t>(</w:t>
      </w:r>
      <w:r>
        <w:rPr>
          <w:iCs/>
        </w:rPr>
        <w:t>2011) documented large declines of about a</w:t>
      </w:r>
      <w:r>
        <w:t xml:space="preserve"> 66% net loss in oyster</w:t>
      </w:r>
      <w:r w:rsidR="00AE1720">
        <w:t xml:space="preserve"> reef</w:t>
      </w:r>
      <w:r>
        <w:t xml:space="preserve"> area</w:t>
      </w:r>
      <w:r w:rsidR="00AA4C3B">
        <w:t xml:space="preserve"> in the Suwannee Sound region</w:t>
      </w:r>
      <w:r>
        <w:t xml:space="preserve"> from 1982-2011.  </w:t>
      </w:r>
      <w:r w:rsidR="004F6BF5">
        <w:t xml:space="preserve">This work </w:t>
      </w:r>
      <w:r>
        <w:t xml:space="preserve">documented highest declines in offshore reefs with about an 88% decline, followed by nearshore reefs (-61%), and inshore (-50%).  Our </w:t>
      </w:r>
      <w:r w:rsidR="00AE1720">
        <w:t xml:space="preserve">oyster density </w:t>
      </w:r>
      <w:r w:rsidR="004F6BF5">
        <w:t>results</w:t>
      </w:r>
      <w:r>
        <w:t xml:space="preserve"> </w:t>
      </w:r>
      <w:r w:rsidR="008B66F4">
        <w:t>also show losses with the largest</w:t>
      </w:r>
      <w:r>
        <w:t xml:space="preserve"> occurring in inshore areas, which</w:t>
      </w:r>
      <w:r w:rsidR="00295C22">
        <w:t xml:space="preserve"> we </w:t>
      </w:r>
      <w:r w:rsidR="00AE1720">
        <w:t>believe</w:t>
      </w:r>
      <w:r>
        <w:t xml:space="preserve"> </w:t>
      </w:r>
      <w:r w:rsidR="008B66F4">
        <w:t>are becoming</w:t>
      </w:r>
      <w:r>
        <w:t xml:space="preserve"> more similar to offshore and nearshore regions (Figure </w:t>
      </w:r>
      <w:r w:rsidR="003B7F76">
        <w:t>3</w:t>
      </w:r>
      <w:r>
        <w:t>).</w:t>
      </w:r>
      <w:r w:rsidR="0078368B">
        <w:t xml:space="preserve">  What is not known is whether these inshore losses are offset by formation of new reefs elsewhere.</w:t>
      </w:r>
      <w:r w:rsidR="00AE1720">
        <w:t xml:space="preserve">  Seavey et al. (2011) reported inland colonization of salt marsh by oysters in inshore areas, but those increases did not offset </w:t>
      </w:r>
      <w:r w:rsidR="00CD53F8">
        <w:t xml:space="preserve">net </w:t>
      </w:r>
      <w:r w:rsidR="00AE1720">
        <w:t xml:space="preserve">losses experienced in </w:t>
      </w:r>
      <w:r w:rsidR="00AE1720">
        <w:lastRenderedPageBreak/>
        <w:t xml:space="preserve">nearshore and offshore reefs. </w:t>
      </w:r>
      <w:r w:rsidR="0078368B">
        <w:t xml:space="preserve"> </w:t>
      </w:r>
      <w:r w:rsidR="0078368B">
        <w:t>Successional habitat processes have been observed in this region with the conversion of coastal forest to marsh as well as loss of coastal forest communities</w:t>
      </w:r>
      <w:r w:rsidR="00A6615D">
        <w:t xml:space="preserve"> (Geselbracht et al. 2011; Raabe and Stumpf 2016)</w:t>
      </w:r>
      <w:r w:rsidR="00F2108F">
        <w:t>.</w:t>
      </w:r>
      <w:r w:rsidR="0078368B">
        <w:t xml:space="preserve">  </w:t>
      </w:r>
      <w:r w:rsidR="00CD53F8">
        <w:t>At longer time scales, o</w:t>
      </w:r>
      <w:r w:rsidR="00A6615D">
        <w:t xml:space="preserve">yster reef distribution along the west coast of Florida </w:t>
      </w:r>
      <w:r w:rsidR="00CD53F8">
        <w:t xml:space="preserve">has been shown to be quite </w:t>
      </w:r>
      <w:r w:rsidR="00A6615D">
        <w:t>dynamic</w:t>
      </w:r>
      <w:r w:rsidR="002A0BC4">
        <w:t xml:space="preserve"> in time and space</w:t>
      </w:r>
      <w:r w:rsidR="00A6615D">
        <w:t>, with Locker et al. (2016) documenting fossilized oyster communities in what is now 116-135</w:t>
      </w:r>
      <w:r w:rsidR="00FC3F38">
        <w:t xml:space="preserve"> </w:t>
      </w:r>
      <w:r w:rsidR="00A6615D">
        <w:t>m of water along the central west-Florida shelf</w:t>
      </w:r>
      <w:r w:rsidR="004F6BF5">
        <w:t xml:space="preserve"> Hine et al. (1988)</w:t>
      </w:r>
      <w:r w:rsidR="00AA6140">
        <w:t xml:space="preserve"> describ</w:t>
      </w:r>
      <w:r w:rsidR="00CD53F8">
        <w:t>ed</w:t>
      </w:r>
      <w:r w:rsidR="00AA6140">
        <w:t xml:space="preserve"> the complex interactions between geology, currents, and the formation and persistence of oyster reefs along the west coast of </w:t>
      </w:r>
      <w:r w:rsidR="002A0BC4">
        <w:t>Florida</w:t>
      </w:r>
      <w:r w:rsidR="00CD53F8">
        <w:t xml:space="preserve">, and </w:t>
      </w:r>
      <w:r w:rsidR="002A0BC4">
        <w:t xml:space="preserve">suggested that </w:t>
      </w:r>
      <w:r w:rsidR="00AA6140">
        <w:t xml:space="preserve">seaward oyster </w:t>
      </w:r>
      <w:r w:rsidR="00CD53F8">
        <w:t>reefs</w:t>
      </w:r>
      <w:r w:rsidR="00AA6140">
        <w:t xml:space="preserve"> are the ones most susceptible to degradation due to higher salinity levels, marine predators, and wave action.  These predictions were supported by </w:t>
      </w:r>
      <w:r w:rsidR="00CD53F8">
        <w:t>Wright et al (2005)</w:t>
      </w:r>
      <w:r w:rsidR="00AA6140">
        <w:t xml:space="preserve"> who identif</w:t>
      </w:r>
      <w:r w:rsidR="00CD53F8">
        <w:t>ied</w:t>
      </w:r>
      <w:r w:rsidR="00AA6140">
        <w:t xml:space="preserve"> that most of the oyster bars in Suwannee Sound develo</w:t>
      </w:r>
      <w:r w:rsidR="00CD53F8">
        <w:t>ped</w:t>
      </w:r>
      <w:r w:rsidR="00AA6140">
        <w:t xml:space="preserve"> from deltaic sediment </w:t>
      </w:r>
      <w:proofErr w:type="gramStart"/>
      <w:r w:rsidR="00AA6140">
        <w:t xml:space="preserve">deposits </w:t>
      </w:r>
      <w:r w:rsidR="00CD53F8">
        <w:t>.</w:t>
      </w:r>
      <w:proofErr w:type="gramEnd"/>
      <w:r w:rsidR="00CD53F8">
        <w:t xml:space="preserve">  Seavey et al. (2011) showed that </w:t>
      </w:r>
      <w:r w:rsidR="00AA6140">
        <w:t>once an oyster reef degrades</w:t>
      </w:r>
      <w:r w:rsidR="00CD53F8">
        <w:t xml:space="preserve"> to the point of losing the covering of </w:t>
      </w:r>
      <w:proofErr w:type="gramStart"/>
      <w:r w:rsidR="00CD53F8">
        <w:t xml:space="preserve">shell, </w:t>
      </w:r>
      <w:r w:rsidR="00AA6140">
        <w:t xml:space="preserve"> the</w:t>
      </w:r>
      <w:proofErr w:type="gramEnd"/>
      <w:r w:rsidR="00AA6140">
        <w:t xml:space="preserve"> likelihood of that reef reforming and persisting is </w:t>
      </w:r>
      <w:r w:rsidR="00CD53F8">
        <w:t xml:space="preserve">very </w:t>
      </w:r>
      <w:r w:rsidR="00AA6140">
        <w:t xml:space="preserve">low. </w:t>
      </w:r>
      <w:r w:rsidR="00CD53F8">
        <w:t>This scenario was reinforced by the findings of</w:t>
      </w:r>
      <w:r w:rsidR="00AA6140">
        <w:t xml:space="preserve"> Frederick et al. (2015)</w:t>
      </w:r>
      <w:r w:rsidR="004F6BF5">
        <w:t xml:space="preserve"> </w:t>
      </w:r>
      <w:r w:rsidR="00CD53F8">
        <w:t xml:space="preserve">who showed experimentally that addition of limestone substrate to the </w:t>
      </w:r>
      <w:r w:rsidR="00AA6140">
        <w:t xml:space="preserve">degraded Lone Cabbage reef </w:t>
      </w:r>
      <w:r w:rsidR="00CD53F8">
        <w:t xml:space="preserve">resulted in a rapid and substantial </w:t>
      </w:r>
      <w:r w:rsidR="005F349C">
        <w:t>recruitment</w:t>
      </w:r>
      <w:r w:rsidR="00CD53F8">
        <w:t xml:space="preserve"> </w:t>
      </w:r>
      <w:proofErr w:type="gramStart"/>
      <w:r w:rsidR="00CD53F8">
        <w:t xml:space="preserve">of </w:t>
      </w:r>
      <w:r w:rsidR="00AA6140">
        <w:t xml:space="preserve"> oyster</w:t>
      </w:r>
      <w:r w:rsidR="00CD53F8">
        <w:t>s</w:t>
      </w:r>
      <w:proofErr w:type="gramEnd"/>
      <w:r w:rsidR="005F349C">
        <w:t>.</w:t>
      </w:r>
    </w:p>
    <w:p w14:paraId="71E593BC" w14:textId="7EB03D09" w:rsidR="00F41CC3" w:rsidRPr="00F41CC3" w:rsidRDefault="00F41CC3" w:rsidP="00F41CC3">
      <w:pPr>
        <w:spacing w:after="0" w:line="360" w:lineRule="auto"/>
        <w:rPr>
          <w:i/>
          <w:iCs/>
        </w:rPr>
      </w:pPr>
      <w:r>
        <w:rPr>
          <w:i/>
          <w:iCs/>
        </w:rPr>
        <w:t>Implications</w:t>
      </w:r>
    </w:p>
    <w:p w14:paraId="19BDE506" w14:textId="17C42942" w:rsidR="00D3559C" w:rsidRDefault="00D3559C" w:rsidP="00D3559C">
      <w:pPr>
        <w:spacing w:after="0" w:line="360" w:lineRule="auto"/>
        <w:ind w:firstLine="720"/>
      </w:pPr>
      <w:r>
        <w:rPr>
          <w:iCs/>
        </w:rPr>
        <w:t xml:space="preserve">Our findings suggest that landscape level factors including </w:t>
      </w:r>
      <w:r>
        <w:rPr>
          <w:iCs/>
        </w:rPr>
        <w:t>trends in river discharge likely influence intertidal oyster populations</w:t>
      </w:r>
      <w:r w:rsidR="005F349C">
        <w:rPr>
          <w:iCs/>
        </w:rPr>
        <w:t>, but the mechanistic reasons are not known.</w:t>
      </w:r>
      <w:r w:rsidR="00CD53F8">
        <w:rPr>
          <w:iCs/>
        </w:rPr>
        <w:t xml:space="preserve"> </w:t>
      </w:r>
      <w:r>
        <w:rPr>
          <w:iCs/>
        </w:rPr>
        <w:t xml:space="preserve">From a </w:t>
      </w:r>
      <w:r w:rsidR="00B93B71">
        <w:rPr>
          <w:iCs/>
        </w:rPr>
        <w:t>fresh</w:t>
      </w:r>
      <w:r>
        <w:rPr>
          <w:iCs/>
        </w:rPr>
        <w:t xml:space="preserve">water </w:t>
      </w:r>
      <w:r w:rsidR="00CD53F8">
        <w:rPr>
          <w:iCs/>
        </w:rPr>
        <w:t xml:space="preserve">management </w:t>
      </w:r>
      <w:r>
        <w:rPr>
          <w:iCs/>
        </w:rPr>
        <w:t xml:space="preserve">perspective, </w:t>
      </w:r>
      <w:r w:rsidR="00B93B71">
        <w:rPr>
          <w:iCs/>
        </w:rPr>
        <w:t xml:space="preserve">river </w:t>
      </w:r>
      <w:r>
        <w:rPr>
          <w:iCs/>
        </w:rPr>
        <w:t xml:space="preserve">basin level planning efforts in terms of </w:t>
      </w:r>
      <w:r w:rsidR="00403017">
        <w:rPr>
          <w:iCs/>
        </w:rPr>
        <w:t>m</w:t>
      </w:r>
      <w:r>
        <w:rPr>
          <w:iCs/>
        </w:rPr>
        <w:t xml:space="preserve">inimum </w:t>
      </w:r>
      <w:r w:rsidR="00403017">
        <w:rPr>
          <w:iCs/>
        </w:rPr>
        <w:t>f</w:t>
      </w:r>
      <w:r>
        <w:rPr>
          <w:iCs/>
        </w:rPr>
        <w:t xml:space="preserve">lows and </w:t>
      </w:r>
      <w:r w:rsidR="00403017">
        <w:rPr>
          <w:iCs/>
        </w:rPr>
        <w:t>l</w:t>
      </w:r>
      <w:r>
        <w:rPr>
          <w:iCs/>
        </w:rPr>
        <w:t>evels are in place or underway to inform water management decisions within the Suwannee River basin</w:t>
      </w:r>
      <w:r w:rsidR="00403017">
        <w:rPr>
          <w:iCs/>
        </w:rPr>
        <w:t xml:space="preserve"> (</w:t>
      </w:r>
      <w:commentRangeStart w:id="8"/>
      <w:r w:rsidR="00D21C5E">
        <w:fldChar w:fldCharType="begin"/>
      </w:r>
      <w:r w:rsidR="00D21C5E">
        <w:instrText xml:space="preserve"> HYPERLINK "http://www.srwmd.state.fl.us/114/Suwannee-River" </w:instrText>
      </w:r>
      <w:r w:rsidR="00D21C5E">
        <w:fldChar w:fldCharType="separate"/>
      </w:r>
      <w:r w:rsidR="00403017">
        <w:rPr>
          <w:rStyle w:val="Hyperlink"/>
        </w:rPr>
        <w:t>http://www.srwmd.state.fl.us/114/Suwannee-River</w:t>
      </w:r>
      <w:r w:rsidR="00D21C5E">
        <w:rPr>
          <w:rStyle w:val="Hyperlink"/>
        </w:rPr>
        <w:fldChar w:fldCharType="end"/>
      </w:r>
      <w:commentRangeEnd w:id="8"/>
      <w:r w:rsidR="003838B2">
        <w:rPr>
          <w:rStyle w:val="CommentReference"/>
        </w:rPr>
        <w:commentReference w:id="8"/>
      </w:r>
      <w:r w:rsidR="00403017">
        <w:t>)</w:t>
      </w:r>
      <w:r>
        <w:rPr>
          <w:iCs/>
        </w:rPr>
        <w:t xml:space="preserve">.  </w:t>
      </w:r>
      <w:r w:rsidR="00AB58E1">
        <w:rPr>
          <w:iCs/>
        </w:rPr>
        <w:t>L</w:t>
      </w:r>
      <w:r>
        <w:rPr>
          <w:iCs/>
        </w:rPr>
        <w:t xml:space="preserve">ong-term forecasts of water demands in areas near the Suwannee Basin and across north Florida and southeast </w:t>
      </w:r>
      <w:r w:rsidR="00B93B71">
        <w:rPr>
          <w:iCs/>
        </w:rPr>
        <w:t xml:space="preserve">Georgia </w:t>
      </w:r>
      <w:r w:rsidR="00CD53F8">
        <w:rPr>
          <w:iCs/>
        </w:rPr>
        <w:t xml:space="preserve">suggest </w:t>
      </w:r>
      <w:r w:rsidR="00B93B71">
        <w:rPr>
          <w:iCs/>
        </w:rPr>
        <w:t>increased demand and lower ground water levels</w:t>
      </w:r>
      <w:r>
        <w:rPr>
          <w:iCs/>
        </w:rPr>
        <w:t xml:space="preserve"> (see </w:t>
      </w:r>
      <w:hyperlink r:id="rId10" w:history="1">
        <w:r w:rsidR="00AB58E1" w:rsidRPr="003B22F7">
          <w:rPr>
            <w:rStyle w:val="Hyperlink"/>
          </w:rPr>
          <w:t>https://northfloridawater.com/</w:t>
        </w:r>
      </w:hyperlink>
      <w:r w:rsidR="00AB58E1">
        <w:t>)</w:t>
      </w:r>
      <w:r w:rsidR="00B93B71">
        <w:t>.  I</w:t>
      </w:r>
      <w:r w:rsidR="00AB58E1">
        <w:t xml:space="preserve">n both cases the time horizons for decision making and implementation of large-scale water infrastructure projects is likely longer than the time scale (&lt;10 years) documented here of oyster population change in Suwannee Sound.  </w:t>
      </w:r>
      <w:r w:rsidR="00B93B71">
        <w:t xml:space="preserve">At shorter </w:t>
      </w:r>
      <w:r w:rsidR="00B96DB1">
        <w:t xml:space="preserve">monthly or annual </w:t>
      </w:r>
      <w:r w:rsidR="00B93B71">
        <w:t xml:space="preserve">time scales, there is potential for expanded restoration actions </w:t>
      </w:r>
      <w:r w:rsidR="00B96DB1">
        <w:t xml:space="preserve">that </w:t>
      </w:r>
      <w:r w:rsidR="005F349C">
        <w:t xml:space="preserve">would possibly </w:t>
      </w:r>
      <w:r w:rsidR="00B96DB1">
        <w:t>both increase oyster populations by providing substrate, and at the same time reduce loss of freshwater through coastal impoundment ((</w:t>
      </w:r>
      <w:r w:rsidR="00B93B71">
        <w:t>Frederick et al.</w:t>
      </w:r>
      <w:proofErr w:type="gramStart"/>
      <w:r w:rsidR="00B93B71">
        <w:t>2016</w:t>
      </w:r>
      <w:r w:rsidR="00B96DB1">
        <w:t>,</w:t>
      </w:r>
      <w:r w:rsidR="00B93B71">
        <w:t>Pine</w:t>
      </w:r>
      <w:proofErr w:type="gramEnd"/>
      <w:r w:rsidR="00B93B71">
        <w:t xml:space="preserve"> et al. in-review).  However, these restoration programs are expensive</w:t>
      </w:r>
      <w:r w:rsidR="00B96DB1">
        <w:t xml:space="preserve"> (</w:t>
      </w:r>
      <w:r w:rsidR="005F349C">
        <w:t>&gt;</w:t>
      </w:r>
      <w:r w:rsidR="00B96DB1">
        <w:t>$</w:t>
      </w:r>
      <w:r w:rsidR="005F349C">
        <w:t>1m/km for Suwannee Sound</w:t>
      </w:r>
      <w:r w:rsidR="00B96DB1">
        <w:t>)</w:t>
      </w:r>
      <w:r w:rsidR="00B93B71">
        <w:t xml:space="preserve">, and </w:t>
      </w:r>
      <w:r w:rsidR="00B96DB1">
        <w:t xml:space="preserve">seem unlikely at least at the scale of </w:t>
      </w:r>
      <w:r w:rsidR="00B93B71">
        <w:t xml:space="preserve">scale of restoration needed to restore estimated losses of oyster </w:t>
      </w:r>
      <w:r w:rsidR="00B96DB1">
        <w:t>habitat</w:t>
      </w:r>
      <w:r w:rsidR="00B93B71">
        <w:t xml:space="preserve">.  </w:t>
      </w:r>
      <w:r w:rsidR="00AB58E1">
        <w:t xml:space="preserve">At </w:t>
      </w:r>
      <w:r w:rsidR="00D7498D">
        <w:t>century</w:t>
      </w:r>
      <w:r w:rsidR="00AB58E1">
        <w:t xml:space="preserve"> tim</w:t>
      </w:r>
      <w:r w:rsidR="00AB58E1">
        <w:t xml:space="preserve">e scales, </w:t>
      </w:r>
      <w:r w:rsidR="00F41CC3">
        <w:t>sea-level rise</w:t>
      </w:r>
      <w:r w:rsidR="00B93B71">
        <w:t xml:space="preserve"> may negate many short-term benefits of reef restoration because reefs may become inundated with higher salinity water.  O</w:t>
      </w:r>
      <w:r w:rsidR="00AB58E1">
        <w:t xml:space="preserve">bserved </w:t>
      </w:r>
      <w:r w:rsidR="00F41CC3">
        <w:t>sea-level rise</w:t>
      </w:r>
      <w:r w:rsidR="00AB58E1">
        <w:t xml:space="preserve"> in this region based on a 100-year record </w:t>
      </w:r>
      <w:r w:rsidR="00D7498D">
        <w:t xml:space="preserve">is </w:t>
      </w:r>
      <w:r w:rsidR="00B93B71">
        <w:t xml:space="preserve">on average </w:t>
      </w:r>
      <w:r w:rsidR="00D7498D">
        <w:t>about 2.13 mm/</w:t>
      </w:r>
      <w:proofErr w:type="spellStart"/>
      <w:r w:rsidR="00D7498D">
        <w:t>y</w:t>
      </w:r>
      <w:r w:rsidR="00D7498D" w:rsidRPr="00D7498D">
        <w:t>r</w:t>
      </w:r>
      <w:proofErr w:type="spellEnd"/>
      <w:r w:rsidR="00D7498D">
        <w:t xml:space="preserve"> (95% CI 1.95-2.31 mm/year; </w:t>
      </w:r>
      <w:r w:rsidR="001E2BD8">
        <w:t>Figure S3c</w:t>
      </w:r>
      <w:r w:rsidR="00D7498D">
        <w:t>)</w:t>
      </w:r>
      <w:r w:rsidR="00D7498D" w:rsidRPr="00D7498D">
        <w:t xml:space="preserve"> </w:t>
      </w:r>
      <w:r w:rsidR="00B93B71">
        <w:t xml:space="preserve">but the observed rate in recent years is </w:t>
      </w:r>
      <w:r w:rsidR="00B93B71">
        <w:lastRenderedPageBreak/>
        <w:t xml:space="preserve">higher (Figure </w:t>
      </w:r>
      <w:r w:rsidR="00F2108F">
        <w:t>S3c</w:t>
      </w:r>
      <w:r w:rsidR="00B93B71">
        <w:t xml:space="preserve">).  </w:t>
      </w:r>
      <w:r w:rsidR="00060EC0">
        <w:t>Simply put, restoration efforts could be swamped by rising sea-level regardless of river discharge conditions.</w:t>
      </w:r>
    </w:p>
    <w:p w14:paraId="4653C24B" w14:textId="09095F3A" w:rsidR="00A6599F" w:rsidRDefault="00B93B71" w:rsidP="00F2108F">
      <w:pPr>
        <w:spacing w:after="0" w:line="360" w:lineRule="auto"/>
        <w:ind w:firstLine="720"/>
      </w:pPr>
      <w:r>
        <w:t xml:space="preserve">There are at least </w:t>
      </w:r>
      <w:r w:rsidR="00D2406F">
        <w:t xml:space="preserve">two </w:t>
      </w:r>
      <w:r>
        <w:t>options</w:t>
      </w:r>
      <w:r w:rsidR="001920BE">
        <w:t xml:space="preserve"> going forward from a management perspective</w:t>
      </w:r>
      <w:r>
        <w:t>,</w:t>
      </w:r>
      <w:r w:rsidR="00D2406F">
        <w:t xml:space="preserve"> </w:t>
      </w:r>
      <w:r w:rsidR="00A6599F">
        <w:t>but</w:t>
      </w:r>
      <w:r w:rsidR="00D2406F">
        <w:t xml:space="preserve"> neither is</w:t>
      </w:r>
      <w:r w:rsidR="001920BE">
        <w:t xml:space="preserve"> a</w:t>
      </w:r>
      <w:r w:rsidR="00D2406F">
        <w:t xml:space="preserve"> clear</w:t>
      </w:r>
      <w:r w:rsidR="001920BE">
        <w:t xml:space="preserve"> </w:t>
      </w:r>
      <w:r w:rsidR="00D17BB4">
        <w:t>choice as to which</w:t>
      </w:r>
      <w:r w:rsidR="00D2406F">
        <w:t xml:space="preserve"> is “best” in terms of long-term viability of oyster reefs in Suwannee Sound.  One option is</w:t>
      </w:r>
      <w:r w:rsidR="001920BE">
        <w:t xml:space="preserve"> to evaluate </w:t>
      </w:r>
      <w:r>
        <w:t>ongoing restoration efforts (</w:t>
      </w:r>
      <w:r>
        <w:t>Pine et al. in-review) and if</w:t>
      </w:r>
      <w:r w:rsidR="00D2406F">
        <w:t xml:space="preserve"> these are</w:t>
      </w:r>
      <w:r>
        <w:t xml:space="preserve"> successful, work to implement </w:t>
      </w:r>
      <w:r w:rsidR="00D2406F">
        <w:t>similar</w:t>
      </w:r>
      <w:r>
        <w:t xml:space="preserve"> programs at larger spatial scales to replace </w:t>
      </w:r>
      <w:r w:rsidR="00D2406F">
        <w:t>substrate and ecosystem function that</w:t>
      </w:r>
      <w:r>
        <w:t xml:space="preserve"> is being lost</w:t>
      </w:r>
      <w:r w:rsidR="00D2406F">
        <w:t xml:space="preserve"> with declining oyster reefs</w:t>
      </w:r>
      <w:r>
        <w:t>.  The second is to assess whether this landscape is simply undergoing a successional process</w:t>
      </w:r>
      <w:r w:rsidR="00D17BB4">
        <w:t xml:space="preserve"> as has happened in the past.  This succession could involve</w:t>
      </w:r>
      <w:r>
        <w:t xml:space="preserve"> the migration of oyster reefs</w:t>
      </w:r>
      <w:r w:rsidR="00D17BB4">
        <w:t xml:space="preserve"> following </w:t>
      </w:r>
      <w:r w:rsidR="00B96DB1">
        <w:t xml:space="preserve">change in </w:t>
      </w:r>
      <w:r w:rsidR="00D17BB4">
        <w:t>sea levels,</w:t>
      </w:r>
      <w:r>
        <w:t xml:space="preserve"> as</w:t>
      </w:r>
      <w:r w:rsidR="00D2406F">
        <w:t xml:space="preserve"> they</w:t>
      </w:r>
      <w:r>
        <w:t xml:space="preserve"> have occurred </w:t>
      </w:r>
      <w:r w:rsidR="00D2406F">
        <w:t>previously</w:t>
      </w:r>
      <w:r>
        <w:t xml:space="preserve"> (</w:t>
      </w:r>
      <w:r w:rsidR="00D2406F">
        <w:t xml:space="preserve">Locker et al. 2016; </w:t>
      </w:r>
      <w:r>
        <w:t>Sassaman et al. 2017</w:t>
      </w:r>
      <w:r w:rsidR="001920BE">
        <w:t>)</w:t>
      </w:r>
      <w:r w:rsidR="00F2108F">
        <w:t xml:space="preserve"> – </w:t>
      </w:r>
      <w:r w:rsidR="00D2406F">
        <w:t xml:space="preserve">perhaps </w:t>
      </w:r>
      <w:r w:rsidR="001920BE">
        <w:t xml:space="preserve">now at </w:t>
      </w:r>
      <w:r w:rsidR="00A6599F">
        <w:t xml:space="preserve">a faster rate and with people recording the </w:t>
      </w:r>
      <w:r w:rsidR="00B96DB1">
        <w:t xml:space="preserve">nearly real-time </w:t>
      </w:r>
      <w:r w:rsidR="00A6599F">
        <w:t>observations</w:t>
      </w:r>
      <w:r w:rsidR="00D2406F">
        <w:t>.  G</w:t>
      </w:r>
      <w:r w:rsidR="00A6599F">
        <w:t>iven large areas</w:t>
      </w:r>
      <w:r>
        <w:t xml:space="preserve"> of undeveloped public land and low shoreline gradient</w:t>
      </w:r>
      <w:r w:rsidR="00D2406F">
        <w:t xml:space="preserve"> in this region</w:t>
      </w:r>
      <w:r>
        <w:t>, the potential</w:t>
      </w:r>
      <w:r w:rsidR="00D2406F">
        <w:t xml:space="preserve"> certainly exists</w:t>
      </w:r>
      <w:r>
        <w:t xml:space="preserve"> for migration of oyster habitat into </w:t>
      </w:r>
      <w:r w:rsidR="00D2406F">
        <w:t xml:space="preserve">what is at present </w:t>
      </w:r>
      <w:r>
        <w:t>inland areas.</w:t>
      </w:r>
      <w:r w:rsidR="00D2406F">
        <w:t xml:space="preserve">  However, this migration would occur at the cost of these inland habitats – which may be inevitable</w:t>
      </w:r>
      <w:r w:rsidR="001920BE">
        <w:t xml:space="preserve"> under several </w:t>
      </w:r>
      <w:r w:rsidR="00F41CC3">
        <w:t>sea-level</w:t>
      </w:r>
      <w:r w:rsidR="001920BE">
        <w:t xml:space="preserve"> scenarios (</w:t>
      </w:r>
      <w:r w:rsidR="001920BE" w:rsidRPr="004306DA">
        <w:rPr>
          <w:rFonts w:cstheme="minorHAnsi"/>
          <w:color w:val="222222"/>
          <w:shd w:val="clear" w:color="auto" w:fill="FFFFFF"/>
        </w:rPr>
        <w:t>Geselbracht</w:t>
      </w:r>
      <w:r w:rsidR="001920BE">
        <w:rPr>
          <w:rFonts w:cstheme="minorHAnsi"/>
          <w:color w:val="222222"/>
          <w:shd w:val="clear" w:color="auto" w:fill="FFFFFF"/>
        </w:rPr>
        <w:t xml:space="preserve"> et al. 2011)</w:t>
      </w:r>
      <w:r w:rsidR="00D2406F">
        <w:t xml:space="preserve">.  These types of decisions, to implement restoration for short-term gain to delay long-term losses </w:t>
      </w:r>
      <w:r w:rsidR="00D2406F">
        <w:t>due to sea-level rise</w:t>
      </w:r>
      <w:r w:rsidR="001920BE">
        <w:t>,</w:t>
      </w:r>
      <w:r w:rsidR="00D2406F">
        <w:t xml:space="preserve"> are among the most complicated management decisions to be addressed in both the natural and built environments in upcoming decades.  Whether decisions are made</w:t>
      </w:r>
      <w:r w:rsidR="001920BE">
        <w:t>,</w:t>
      </w:r>
      <w:r w:rsidR="00D2406F">
        <w:t xml:space="preserve"> and actions taken before irreversible losses of</w:t>
      </w:r>
      <w:r w:rsidR="001920BE">
        <w:t xml:space="preserve"> oyster resources occurs in </w:t>
      </w:r>
      <w:r w:rsidR="00D2406F">
        <w:t xml:space="preserve">Suwannee Sound remains </w:t>
      </w:r>
      <w:commentRangeStart w:id="9"/>
      <w:r w:rsidR="00D2406F">
        <w:t>unknown</w:t>
      </w:r>
      <w:commentRangeEnd w:id="9"/>
      <w:r w:rsidR="00B96DB1">
        <w:rPr>
          <w:rStyle w:val="CommentReference"/>
        </w:rPr>
        <w:commentReference w:id="9"/>
      </w:r>
      <w:r w:rsidR="00D2406F">
        <w:t>.</w:t>
      </w:r>
    </w:p>
    <w:p w14:paraId="1FC09BAF" w14:textId="77777777" w:rsidR="00A6599F" w:rsidRDefault="00A6599F" w:rsidP="00A6599F">
      <w:pPr>
        <w:spacing w:after="0" w:line="360" w:lineRule="auto"/>
      </w:pPr>
      <w:r>
        <w:rPr>
          <w:i/>
        </w:rPr>
        <w:t>Acknowledgements</w:t>
      </w:r>
    </w:p>
    <w:p w14:paraId="11D0F246" w14:textId="00DC0848" w:rsidR="00F2108F" w:rsidRPr="00F2108F" w:rsidRDefault="00A6599F" w:rsidP="00A6599F">
      <w:pPr>
        <w:spacing w:after="0" w:line="360" w:lineRule="auto"/>
      </w:pPr>
      <w:r>
        <w:tab/>
      </w:r>
      <w:r w:rsidR="003378AB">
        <w:t xml:space="preserve">We acknowledge the assistance of Jerry Beckham and Laura Adams for sharing their knowledge of oyster fisheries and ecology in this region.  We are appreciative for assistance with sampling by a large group of dedicated volunteers.  Funding for this manuscript was provided by National Fish and Wildlife Foundation to P. Frederick, W. Pine and L. </w:t>
      </w:r>
      <w:proofErr w:type="spellStart"/>
      <w:r w:rsidR="003378AB">
        <w:t>Sturmer</w:t>
      </w:r>
      <w:proofErr w:type="spellEnd"/>
      <w:r w:rsidR="003378AB">
        <w:t>.</w:t>
      </w:r>
      <w:r>
        <w:t xml:space="preserve">  This is paper 1 in the Lone Cabbage Reef Restoration series.</w:t>
      </w:r>
      <w:r w:rsidR="00F2108F">
        <w:rPr>
          <w:iCs/>
        </w:rPr>
        <w:br w:type="page"/>
      </w:r>
    </w:p>
    <w:p w14:paraId="2862117F" w14:textId="5D07DDB3" w:rsidR="00450CBF" w:rsidRPr="00450CBF" w:rsidRDefault="00450CBF" w:rsidP="00EC66C9">
      <w:pPr>
        <w:spacing w:after="0" w:line="240" w:lineRule="auto"/>
        <w:rPr>
          <w:iCs/>
        </w:rPr>
      </w:pPr>
      <w:r>
        <w:rPr>
          <w:iCs/>
        </w:rPr>
        <w:lastRenderedPageBreak/>
        <w:t xml:space="preserve">Table 1. Model selection table for </w:t>
      </w:r>
      <w:r w:rsidR="005A7234">
        <w:rPr>
          <w:iCs/>
        </w:rPr>
        <w:t xml:space="preserve">GLM models without covariates.  </w:t>
      </w:r>
    </w:p>
    <w:tbl>
      <w:tblPr>
        <w:tblStyle w:val="TableGrid"/>
        <w:tblW w:w="0" w:type="auto"/>
        <w:tblLook w:val="04A0" w:firstRow="1" w:lastRow="0" w:firstColumn="1" w:lastColumn="0" w:noHBand="0" w:noVBand="1"/>
      </w:tblPr>
      <w:tblGrid>
        <w:gridCol w:w="2227"/>
        <w:gridCol w:w="1251"/>
        <w:gridCol w:w="951"/>
        <w:gridCol w:w="1336"/>
        <w:gridCol w:w="1336"/>
      </w:tblGrid>
      <w:tr w:rsidR="00450CBF" w:rsidRPr="00450CBF" w14:paraId="5C04A3AE" w14:textId="77777777" w:rsidTr="00450CBF">
        <w:tc>
          <w:tcPr>
            <w:tcW w:w="2227" w:type="dxa"/>
          </w:tcPr>
          <w:p w14:paraId="3BB0102D" w14:textId="2912113A" w:rsidR="00450CBF" w:rsidRPr="00450CBF" w:rsidRDefault="00450CBF" w:rsidP="00EC66C9">
            <w:pPr>
              <w:rPr>
                <w:iCs/>
              </w:rPr>
            </w:pPr>
            <w:r w:rsidRPr="00450CBF">
              <w:rPr>
                <w:iCs/>
              </w:rPr>
              <w:t xml:space="preserve">                </w:t>
            </w:r>
            <w:r>
              <w:rPr>
                <w:iCs/>
              </w:rPr>
              <w:t>Model</w:t>
            </w:r>
            <w:r w:rsidRPr="00450CBF">
              <w:rPr>
                <w:iCs/>
              </w:rPr>
              <w:t xml:space="preserve">          </w:t>
            </w:r>
          </w:p>
        </w:tc>
        <w:tc>
          <w:tcPr>
            <w:tcW w:w="828" w:type="dxa"/>
          </w:tcPr>
          <w:p w14:paraId="6C69547A" w14:textId="56F5699C" w:rsidR="00450CBF" w:rsidRPr="00450CBF" w:rsidRDefault="00F41CC3" w:rsidP="00EC66C9">
            <w:pPr>
              <w:rPr>
                <w:iCs/>
              </w:rPr>
            </w:pPr>
            <w:r>
              <w:rPr>
                <w:iCs/>
              </w:rPr>
              <w:t>Number of parameters</w:t>
            </w:r>
            <w:r w:rsidR="00450CBF" w:rsidRPr="00450CBF">
              <w:rPr>
                <w:iCs/>
              </w:rPr>
              <w:t xml:space="preserve">    </w:t>
            </w:r>
          </w:p>
        </w:tc>
        <w:tc>
          <w:tcPr>
            <w:tcW w:w="951" w:type="dxa"/>
          </w:tcPr>
          <w:p w14:paraId="1FDACD20" w14:textId="77777777" w:rsidR="00450CBF" w:rsidRPr="00450CBF" w:rsidRDefault="00450CBF" w:rsidP="00EC66C9">
            <w:pPr>
              <w:rPr>
                <w:iCs/>
              </w:rPr>
            </w:pPr>
            <w:r w:rsidRPr="00450CBF">
              <w:rPr>
                <w:iCs/>
              </w:rPr>
              <w:t xml:space="preserve">AIC </w:t>
            </w:r>
          </w:p>
        </w:tc>
        <w:tc>
          <w:tcPr>
            <w:tcW w:w="1336" w:type="dxa"/>
          </w:tcPr>
          <w:p w14:paraId="27FC0165" w14:textId="0AF296BD" w:rsidR="00450CBF" w:rsidRPr="00450CBF" w:rsidRDefault="00450CBF" w:rsidP="00EC66C9">
            <w:pPr>
              <w:rPr>
                <w:iCs/>
              </w:rPr>
            </w:pPr>
            <w:r w:rsidRPr="00450CBF">
              <w:rPr>
                <w:iCs/>
              </w:rPr>
              <w:t>Delta</w:t>
            </w:r>
            <w:r w:rsidR="00F41CC3">
              <w:rPr>
                <w:iCs/>
              </w:rPr>
              <w:t xml:space="preserve"> </w:t>
            </w:r>
            <w:r w:rsidRPr="00450CBF">
              <w:rPr>
                <w:iCs/>
              </w:rPr>
              <w:t xml:space="preserve">AIC </w:t>
            </w:r>
          </w:p>
        </w:tc>
        <w:tc>
          <w:tcPr>
            <w:tcW w:w="1336" w:type="dxa"/>
          </w:tcPr>
          <w:p w14:paraId="09CE3F16" w14:textId="5F8E66B6" w:rsidR="00450CBF" w:rsidRPr="00450CBF" w:rsidRDefault="00450CBF" w:rsidP="00EC66C9">
            <w:pPr>
              <w:rPr>
                <w:iCs/>
              </w:rPr>
            </w:pPr>
            <w:r w:rsidRPr="00450CBF">
              <w:rPr>
                <w:iCs/>
              </w:rPr>
              <w:t>AIC</w:t>
            </w:r>
            <w:r w:rsidR="00F41CC3">
              <w:rPr>
                <w:iCs/>
              </w:rPr>
              <w:t xml:space="preserve"> </w:t>
            </w:r>
            <w:r w:rsidRPr="00450CBF">
              <w:rPr>
                <w:iCs/>
              </w:rPr>
              <w:t>W</w:t>
            </w:r>
            <w:r w:rsidR="00F41CC3">
              <w:rPr>
                <w:iCs/>
              </w:rPr>
              <w:t>eight</w:t>
            </w:r>
          </w:p>
        </w:tc>
      </w:tr>
      <w:tr w:rsidR="00450CBF" w:rsidRPr="00450CBF" w14:paraId="3BB14B37" w14:textId="77777777" w:rsidTr="00450CBF">
        <w:tc>
          <w:tcPr>
            <w:tcW w:w="2227" w:type="dxa"/>
          </w:tcPr>
          <w:p w14:paraId="39082579" w14:textId="676B7302" w:rsidR="00450CBF" w:rsidRPr="00450CBF" w:rsidRDefault="00F2108F" w:rsidP="00EC66C9">
            <w:pPr>
              <w:rPr>
                <w:iCs/>
              </w:rPr>
            </w:pPr>
            <w:r>
              <w:rPr>
                <w:iCs/>
              </w:rPr>
              <w:t>P</w:t>
            </w:r>
            <w:r w:rsidR="00450CBF" w:rsidRPr="00450CBF">
              <w:rPr>
                <w:iCs/>
              </w:rPr>
              <w:t xml:space="preserve">eriod * site + locality </w:t>
            </w:r>
          </w:p>
        </w:tc>
        <w:tc>
          <w:tcPr>
            <w:tcW w:w="828" w:type="dxa"/>
          </w:tcPr>
          <w:p w14:paraId="089275F1" w14:textId="77777777" w:rsidR="00450CBF" w:rsidRPr="00450CBF" w:rsidRDefault="00450CBF" w:rsidP="00EC66C9">
            <w:pPr>
              <w:rPr>
                <w:iCs/>
              </w:rPr>
            </w:pPr>
            <w:r w:rsidRPr="00450CBF">
              <w:rPr>
                <w:iCs/>
              </w:rPr>
              <w:t xml:space="preserve">10 </w:t>
            </w:r>
          </w:p>
        </w:tc>
        <w:tc>
          <w:tcPr>
            <w:tcW w:w="951" w:type="dxa"/>
          </w:tcPr>
          <w:p w14:paraId="75C35000" w14:textId="77777777" w:rsidR="00450CBF" w:rsidRPr="00450CBF" w:rsidRDefault="00450CBF" w:rsidP="00EC66C9">
            <w:pPr>
              <w:rPr>
                <w:iCs/>
              </w:rPr>
            </w:pPr>
            <w:r w:rsidRPr="00450CBF">
              <w:rPr>
                <w:iCs/>
              </w:rPr>
              <w:t>3154.92</w:t>
            </w:r>
          </w:p>
        </w:tc>
        <w:tc>
          <w:tcPr>
            <w:tcW w:w="1336" w:type="dxa"/>
          </w:tcPr>
          <w:p w14:paraId="60E10BB4" w14:textId="61333291" w:rsidR="00450CBF" w:rsidRPr="00450CBF" w:rsidRDefault="00450CBF" w:rsidP="00EC66C9">
            <w:pPr>
              <w:rPr>
                <w:iCs/>
              </w:rPr>
            </w:pPr>
            <w:r>
              <w:rPr>
                <w:iCs/>
              </w:rPr>
              <w:t>0.00</w:t>
            </w:r>
          </w:p>
        </w:tc>
        <w:tc>
          <w:tcPr>
            <w:tcW w:w="1336" w:type="dxa"/>
          </w:tcPr>
          <w:p w14:paraId="348AF466" w14:textId="58A37B0A" w:rsidR="00450CBF" w:rsidRPr="00450CBF" w:rsidRDefault="00450CBF" w:rsidP="00EC66C9">
            <w:pPr>
              <w:rPr>
                <w:iCs/>
              </w:rPr>
            </w:pPr>
            <w:r w:rsidRPr="00450CBF">
              <w:rPr>
                <w:iCs/>
              </w:rPr>
              <w:t>0.50</w:t>
            </w:r>
          </w:p>
        </w:tc>
      </w:tr>
      <w:tr w:rsidR="00450CBF" w:rsidRPr="00450CBF" w14:paraId="6F07A757" w14:textId="77777777" w:rsidTr="00450CBF">
        <w:tc>
          <w:tcPr>
            <w:tcW w:w="2227" w:type="dxa"/>
          </w:tcPr>
          <w:p w14:paraId="1B9F4E22" w14:textId="553ED1D2" w:rsidR="00450CBF" w:rsidRPr="00450CBF" w:rsidRDefault="00F2108F" w:rsidP="00EC66C9">
            <w:pPr>
              <w:rPr>
                <w:iCs/>
              </w:rPr>
            </w:pPr>
            <w:r>
              <w:rPr>
                <w:iCs/>
              </w:rPr>
              <w:t>P</w:t>
            </w:r>
            <w:r w:rsidR="00450CBF" w:rsidRPr="00450CBF">
              <w:rPr>
                <w:iCs/>
              </w:rPr>
              <w:t xml:space="preserve">eriod * locality + site </w:t>
            </w:r>
          </w:p>
        </w:tc>
        <w:tc>
          <w:tcPr>
            <w:tcW w:w="828" w:type="dxa"/>
          </w:tcPr>
          <w:p w14:paraId="49852DF7" w14:textId="77777777" w:rsidR="00450CBF" w:rsidRPr="00450CBF" w:rsidRDefault="00450CBF" w:rsidP="00EC66C9">
            <w:pPr>
              <w:rPr>
                <w:iCs/>
              </w:rPr>
            </w:pPr>
            <w:r w:rsidRPr="00450CBF">
              <w:rPr>
                <w:iCs/>
              </w:rPr>
              <w:t xml:space="preserve">11 </w:t>
            </w:r>
          </w:p>
        </w:tc>
        <w:tc>
          <w:tcPr>
            <w:tcW w:w="951" w:type="dxa"/>
          </w:tcPr>
          <w:p w14:paraId="15413EBD" w14:textId="77777777" w:rsidR="00450CBF" w:rsidRPr="00450CBF" w:rsidRDefault="00450CBF" w:rsidP="00EC66C9">
            <w:pPr>
              <w:rPr>
                <w:iCs/>
              </w:rPr>
            </w:pPr>
            <w:r w:rsidRPr="00450CBF">
              <w:rPr>
                <w:iCs/>
              </w:rPr>
              <w:t xml:space="preserve">3156.40 </w:t>
            </w:r>
          </w:p>
        </w:tc>
        <w:tc>
          <w:tcPr>
            <w:tcW w:w="1336" w:type="dxa"/>
          </w:tcPr>
          <w:p w14:paraId="0310A29E" w14:textId="77777777" w:rsidR="00450CBF" w:rsidRPr="00450CBF" w:rsidRDefault="00450CBF" w:rsidP="00EC66C9">
            <w:pPr>
              <w:rPr>
                <w:iCs/>
              </w:rPr>
            </w:pPr>
            <w:r w:rsidRPr="00450CBF">
              <w:rPr>
                <w:iCs/>
              </w:rPr>
              <w:t xml:space="preserve">1.47  </w:t>
            </w:r>
          </w:p>
        </w:tc>
        <w:tc>
          <w:tcPr>
            <w:tcW w:w="1336" w:type="dxa"/>
          </w:tcPr>
          <w:p w14:paraId="303B4597" w14:textId="4A33CAD2" w:rsidR="00450CBF" w:rsidRPr="00450CBF" w:rsidRDefault="00450CBF" w:rsidP="00EC66C9">
            <w:pPr>
              <w:rPr>
                <w:iCs/>
              </w:rPr>
            </w:pPr>
            <w:r w:rsidRPr="00450CBF">
              <w:rPr>
                <w:iCs/>
              </w:rPr>
              <w:t>0.24</w:t>
            </w:r>
          </w:p>
        </w:tc>
      </w:tr>
      <w:tr w:rsidR="00450CBF" w:rsidRPr="00450CBF" w14:paraId="485BBE27" w14:textId="77777777" w:rsidTr="00450CBF">
        <w:tc>
          <w:tcPr>
            <w:tcW w:w="2227" w:type="dxa"/>
          </w:tcPr>
          <w:p w14:paraId="13ABA9A6" w14:textId="11847BE1" w:rsidR="00450CBF" w:rsidRPr="00450CBF" w:rsidRDefault="00F2108F" w:rsidP="00EC66C9">
            <w:pPr>
              <w:rPr>
                <w:iCs/>
              </w:rPr>
            </w:pPr>
            <w:r>
              <w:rPr>
                <w:iCs/>
              </w:rPr>
              <w:t>P</w:t>
            </w:r>
            <w:r w:rsidR="00450CBF" w:rsidRPr="00450CBF">
              <w:rPr>
                <w:iCs/>
              </w:rPr>
              <w:t xml:space="preserve">eriod + locality + site  </w:t>
            </w:r>
          </w:p>
        </w:tc>
        <w:tc>
          <w:tcPr>
            <w:tcW w:w="828" w:type="dxa"/>
          </w:tcPr>
          <w:p w14:paraId="3B97EE4B" w14:textId="77777777" w:rsidR="00450CBF" w:rsidRPr="00450CBF" w:rsidRDefault="00450CBF" w:rsidP="00EC66C9">
            <w:pPr>
              <w:rPr>
                <w:iCs/>
              </w:rPr>
            </w:pPr>
            <w:r w:rsidRPr="00450CBF">
              <w:rPr>
                <w:iCs/>
              </w:rPr>
              <w:t xml:space="preserve">8 </w:t>
            </w:r>
          </w:p>
        </w:tc>
        <w:tc>
          <w:tcPr>
            <w:tcW w:w="951" w:type="dxa"/>
          </w:tcPr>
          <w:p w14:paraId="4E9D746F" w14:textId="77777777" w:rsidR="00450CBF" w:rsidRPr="00450CBF" w:rsidRDefault="00450CBF" w:rsidP="00EC66C9">
            <w:pPr>
              <w:rPr>
                <w:iCs/>
              </w:rPr>
            </w:pPr>
            <w:r w:rsidRPr="00450CBF">
              <w:rPr>
                <w:iCs/>
              </w:rPr>
              <w:t xml:space="preserve">3156.61      </w:t>
            </w:r>
          </w:p>
        </w:tc>
        <w:tc>
          <w:tcPr>
            <w:tcW w:w="1336" w:type="dxa"/>
          </w:tcPr>
          <w:p w14:paraId="0988A137" w14:textId="77777777" w:rsidR="00450CBF" w:rsidRPr="00450CBF" w:rsidRDefault="00450CBF" w:rsidP="00EC66C9">
            <w:pPr>
              <w:rPr>
                <w:iCs/>
              </w:rPr>
            </w:pPr>
            <w:r w:rsidRPr="00450CBF">
              <w:rPr>
                <w:iCs/>
              </w:rPr>
              <w:t xml:space="preserve">1.68  </w:t>
            </w:r>
          </w:p>
        </w:tc>
        <w:tc>
          <w:tcPr>
            <w:tcW w:w="1336" w:type="dxa"/>
          </w:tcPr>
          <w:p w14:paraId="599D7B1E" w14:textId="3FF8B70D" w:rsidR="00450CBF" w:rsidRPr="00450CBF" w:rsidRDefault="00450CBF" w:rsidP="00EC66C9">
            <w:pPr>
              <w:rPr>
                <w:iCs/>
              </w:rPr>
            </w:pPr>
            <w:r w:rsidRPr="00450CBF">
              <w:rPr>
                <w:iCs/>
              </w:rPr>
              <w:t>0.22</w:t>
            </w:r>
          </w:p>
        </w:tc>
      </w:tr>
      <w:tr w:rsidR="00450CBF" w:rsidRPr="00450CBF" w14:paraId="69D0AF22" w14:textId="77777777" w:rsidTr="00450CBF">
        <w:tc>
          <w:tcPr>
            <w:tcW w:w="2227" w:type="dxa"/>
          </w:tcPr>
          <w:p w14:paraId="029ABCA8" w14:textId="7C5E95C5" w:rsidR="00450CBF" w:rsidRPr="00450CBF" w:rsidRDefault="00F2108F" w:rsidP="00EC66C9">
            <w:pPr>
              <w:rPr>
                <w:iCs/>
              </w:rPr>
            </w:pPr>
            <w:r>
              <w:rPr>
                <w:iCs/>
              </w:rPr>
              <w:t>P</w:t>
            </w:r>
            <w:r w:rsidR="00450CBF" w:rsidRPr="00450CBF">
              <w:rPr>
                <w:iCs/>
              </w:rPr>
              <w:t xml:space="preserve">eriod + locality * site </w:t>
            </w:r>
          </w:p>
        </w:tc>
        <w:tc>
          <w:tcPr>
            <w:tcW w:w="828" w:type="dxa"/>
          </w:tcPr>
          <w:p w14:paraId="05442E62" w14:textId="77777777" w:rsidR="00450CBF" w:rsidRPr="00450CBF" w:rsidRDefault="00450CBF" w:rsidP="00EC66C9">
            <w:pPr>
              <w:rPr>
                <w:iCs/>
              </w:rPr>
            </w:pPr>
            <w:r w:rsidRPr="00450CBF">
              <w:rPr>
                <w:iCs/>
              </w:rPr>
              <w:t xml:space="preserve">14 </w:t>
            </w:r>
          </w:p>
        </w:tc>
        <w:tc>
          <w:tcPr>
            <w:tcW w:w="951" w:type="dxa"/>
          </w:tcPr>
          <w:p w14:paraId="23B425AB" w14:textId="77777777" w:rsidR="00450CBF" w:rsidRPr="00450CBF" w:rsidRDefault="00450CBF" w:rsidP="00EC66C9">
            <w:pPr>
              <w:rPr>
                <w:iCs/>
              </w:rPr>
            </w:pPr>
            <w:r w:rsidRPr="00450CBF">
              <w:rPr>
                <w:iCs/>
              </w:rPr>
              <w:t>3160.46</w:t>
            </w:r>
          </w:p>
        </w:tc>
        <w:tc>
          <w:tcPr>
            <w:tcW w:w="1336" w:type="dxa"/>
          </w:tcPr>
          <w:p w14:paraId="5115E734" w14:textId="37EEF9F6" w:rsidR="00450CBF" w:rsidRPr="00450CBF" w:rsidRDefault="00450CBF" w:rsidP="00EC66C9">
            <w:pPr>
              <w:rPr>
                <w:iCs/>
              </w:rPr>
            </w:pPr>
            <w:r w:rsidRPr="00450CBF">
              <w:rPr>
                <w:iCs/>
              </w:rPr>
              <w:t xml:space="preserve">5.54  </w:t>
            </w:r>
          </w:p>
        </w:tc>
        <w:tc>
          <w:tcPr>
            <w:tcW w:w="1336" w:type="dxa"/>
          </w:tcPr>
          <w:p w14:paraId="50539B88" w14:textId="57046B3E" w:rsidR="00450CBF" w:rsidRPr="00450CBF" w:rsidRDefault="00450CBF" w:rsidP="00EC66C9">
            <w:pPr>
              <w:rPr>
                <w:iCs/>
              </w:rPr>
            </w:pPr>
            <w:r w:rsidRPr="00450CBF">
              <w:rPr>
                <w:iCs/>
              </w:rPr>
              <w:t>0.03</w:t>
            </w:r>
          </w:p>
        </w:tc>
      </w:tr>
      <w:tr w:rsidR="00450CBF" w:rsidRPr="00450CBF" w14:paraId="7E341E2A" w14:textId="77777777" w:rsidTr="00450CBF">
        <w:tc>
          <w:tcPr>
            <w:tcW w:w="2227" w:type="dxa"/>
          </w:tcPr>
          <w:p w14:paraId="05DB8C16" w14:textId="5ED73BEA" w:rsidR="00450CBF" w:rsidRPr="00450CBF" w:rsidRDefault="00F2108F" w:rsidP="00EC66C9">
            <w:pPr>
              <w:rPr>
                <w:iCs/>
              </w:rPr>
            </w:pPr>
            <w:r>
              <w:rPr>
                <w:iCs/>
              </w:rPr>
              <w:t>P</w:t>
            </w:r>
            <w:r w:rsidR="00450CBF" w:rsidRPr="00450CBF">
              <w:rPr>
                <w:iCs/>
              </w:rPr>
              <w:t xml:space="preserve">eriod + site             </w:t>
            </w:r>
          </w:p>
        </w:tc>
        <w:tc>
          <w:tcPr>
            <w:tcW w:w="828" w:type="dxa"/>
          </w:tcPr>
          <w:p w14:paraId="5299EE93" w14:textId="77777777" w:rsidR="00450CBF" w:rsidRPr="00450CBF" w:rsidRDefault="00450CBF" w:rsidP="00EC66C9">
            <w:pPr>
              <w:rPr>
                <w:iCs/>
              </w:rPr>
            </w:pPr>
            <w:r w:rsidRPr="00450CBF">
              <w:rPr>
                <w:iCs/>
              </w:rPr>
              <w:t xml:space="preserve">5 </w:t>
            </w:r>
          </w:p>
        </w:tc>
        <w:tc>
          <w:tcPr>
            <w:tcW w:w="951" w:type="dxa"/>
          </w:tcPr>
          <w:p w14:paraId="76625B49" w14:textId="77777777" w:rsidR="00450CBF" w:rsidRPr="00450CBF" w:rsidRDefault="00450CBF" w:rsidP="00EC66C9">
            <w:pPr>
              <w:rPr>
                <w:iCs/>
              </w:rPr>
            </w:pPr>
            <w:r w:rsidRPr="00450CBF">
              <w:rPr>
                <w:iCs/>
              </w:rPr>
              <w:t>3163.71</w:t>
            </w:r>
          </w:p>
        </w:tc>
        <w:tc>
          <w:tcPr>
            <w:tcW w:w="1336" w:type="dxa"/>
          </w:tcPr>
          <w:p w14:paraId="3654F036" w14:textId="65F8302D" w:rsidR="00450CBF" w:rsidRPr="00450CBF" w:rsidRDefault="00450CBF" w:rsidP="00EC66C9">
            <w:pPr>
              <w:rPr>
                <w:iCs/>
              </w:rPr>
            </w:pPr>
            <w:r w:rsidRPr="00450CBF">
              <w:rPr>
                <w:iCs/>
              </w:rPr>
              <w:t xml:space="preserve">8.79  </w:t>
            </w:r>
          </w:p>
        </w:tc>
        <w:tc>
          <w:tcPr>
            <w:tcW w:w="1336" w:type="dxa"/>
          </w:tcPr>
          <w:p w14:paraId="739028A6" w14:textId="5F9312CC" w:rsidR="00450CBF" w:rsidRPr="00450CBF" w:rsidRDefault="00450CBF" w:rsidP="00EC66C9">
            <w:pPr>
              <w:rPr>
                <w:iCs/>
              </w:rPr>
            </w:pPr>
            <w:r w:rsidRPr="00450CBF">
              <w:rPr>
                <w:iCs/>
              </w:rPr>
              <w:t>0.01</w:t>
            </w:r>
          </w:p>
        </w:tc>
      </w:tr>
      <w:tr w:rsidR="00450CBF" w:rsidRPr="00450CBF" w14:paraId="6E6565A5" w14:textId="77777777" w:rsidTr="00450CBF">
        <w:tc>
          <w:tcPr>
            <w:tcW w:w="2227" w:type="dxa"/>
          </w:tcPr>
          <w:p w14:paraId="3076294B" w14:textId="5CAF8B8A" w:rsidR="00450CBF" w:rsidRPr="00450CBF" w:rsidRDefault="00F2108F" w:rsidP="00EC66C9">
            <w:pPr>
              <w:rPr>
                <w:iCs/>
              </w:rPr>
            </w:pPr>
            <w:r>
              <w:rPr>
                <w:iCs/>
              </w:rPr>
              <w:t>P</w:t>
            </w:r>
            <w:r w:rsidR="00450CBF" w:rsidRPr="00450CBF">
              <w:rPr>
                <w:iCs/>
              </w:rPr>
              <w:t xml:space="preserve">eriod * site             </w:t>
            </w:r>
          </w:p>
        </w:tc>
        <w:tc>
          <w:tcPr>
            <w:tcW w:w="828" w:type="dxa"/>
          </w:tcPr>
          <w:p w14:paraId="401AFBC9" w14:textId="77777777" w:rsidR="00450CBF" w:rsidRPr="00450CBF" w:rsidRDefault="00450CBF" w:rsidP="00EC66C9">
            <w:pPr>
              <w:rPr>
                <w:iCs/>
              </w:rPr>
            </w:pPr>
            <w:r w:rsidRPr="00450CBF">
              <w:rPr>
                <w:iCs/>
              </w:rPr>
              <w:t xml:space="preserve">7 </w:t>
            </w:r>
          </w:p>
        </w:tc>
        <w:tc>
          <w:tcPr>
            <w:tcW w:w="951" w:type="dxa"/>
          </w:tcPr>
          <w:p w14:paraId="663A2A2E" w14:textId="77777777" w:rsidR="00450CBF" w:rsidRPr="00450CBF" w:rsidRDefault="00450CBF" w:rsidP="00EC66C9">
            <w:pPr>
              <w:rPr>
                <w:iCs/>
              </w:rPr>
            </w:pPr>
            <w:r w:rsidRPr="00450CBF">
              <w:rPr>
                <w:iCs/>
              </w:rPr>
              <w:t>3163.72</w:t>
            </w:r>
          </w:p>
        </w:tc>
        <w:tc>
          <w:tcPr>
            <w:tcW w:w="1336" w:type="dxa"/>
          </w:tcPr>
          <w:p w14:paraId="60711095" w14:textId="7D5D1811" w:rsidR="00450CBF" w:rsidRPr="00450CBF" w:rsidRDefault="00450CBF" w:rsidP="00EC66C9">
            <w:pPr>
              <w:rPr>
                <w:iCs/>
              </w:rPr>
            </w:pPr>
            <w:r w:rsidRPr="00450CBF">
              <w:rPr>
                <w:iCs/>
              </w:rPr>
              <w:t xml:space="preserve">8.80  </w:t>
            </w:r>
          </w:p>
        </w:tc>
        <w:tc>
          <w:tcPr>
            <w:tcW w:w="1336" w:type="dxa"/>
          </w:tcPr>
          <w:p w14:paraId="6C961737" w14:textId="2844FDD1" w:rsidR="00450CBF" w:rsidRPr="00450CBF" w:rsidRDefault="00450CBF" w:rsidP="00EC66C9">
            <w:pPr>
              <w:rPr>
                <w:iCs/>
              </w:rPr>
            </w:pPr>
            <w:r w:rsidRPr="00450CBF">
              <w:rPr>
                <w:iCs/>
              </w:rPr>
              <w:t>0.01</w:t>
            </w:r>
          </w:p>
        </w:tc>
      </w:tr>
      <w:tr w:rsidR="00450CBF" w:rsidRPr="00450CBF" w14:paraId="382F48BF" w14:textId="77777777" w:rsidTr="00450CBF">
        <w:tc>
          <w:tcPr>
            <w:tcW w:w="2227" w:type="dxa"/>
          </w:tcPr>
          <w:p w14:paraId="42F95B69" w14:textId="3D730EC2" w:rsidR="00450CBF" w:rsidRPr="00450CBF" w:rsidRDefault="00F2108F" w:rsidP="00EC66C9">
            <w:pPr>
              <w:rPr>
                <w:iCs/>
              </w:rPr>
            </w:pPr>
            <w:r>
              <w:rPr>
                <w:iCs/>
              </w:rPr>
              <w:t>P</w:t>
            </w:r>
            <w:r w:rsidR="00450CBF" w:rsidRPr="00450CBF">
              <w:rPr>
                <w:iCs/>
              </w:rPr>
              <w:t xml:space="preserve">eriod * locality * site </w:t>
            </w:r>
          </w:p>
        </w:tc>
        <w:tc>
          <w:tcPr>
            <w:tcW w:w="828" w:type="dxa"/>
          </w:tcPr>
          <w:p w14:paraId="73349758" w14:textId="77777777" w:rsidR="00450CBF" w:rsidRPr="00450CBF" w:rsidRDefault="00450CBF" w:rsidP="00EC66C9">
            <w:pPr>
              <w:rPr>
                <w:iCs/>
              </w:rPr>
            </w:pPr>
            <w:r w:rsidRPr="00450CBF">
              <w:rPr>
                <w:iCs/>
              </w:rPr>
              <w:t xml:space="preserve">25 </w:t>
            </w:r>
          </w:p>
        </w:tc>
        <w:tc>
          <w:tcPr>
            <w:tcW w:w="951" w:type="dxa"/>
          </w:tcPr>
          <w:p w14:paraId="439F00C2" w14:textId="77777777" w:rsidR="00450CBF" w:rsidRPr="00450CBF" w:rsidRDefault="00450CBF" w:rsidP="00EC66C9">
            <w:pPr>
              <w:rPr>
                <w:iCs/>
              </w:rPr>
            </w:pPr>
            <w:r w:rsidRPr="00450CBF">
              <w:rPr>
                <w:iCs/>
              </w:rPr>
              <w:t>3172.31</w:t>
            </w:r>
          </w:p>
        </w:tc>
        <w:tc>
          <w:tcPr>
            <w:tcW w:w="1336" w:type="dxa"/>
          </w:tcPr>
          <w:p w14:paraId="45ECDAA2" w14:textId="77714FB0" w:rsidR="00450CBF" w:rsidRPr="00450CBF" w:rsidRDefault="00450CBF" w:rsidP="00EC66C9">
            <w:pPr>
              <w:rPr>
                <w:iCs/>
              </w:rPr>
            </w:pPr>
            <w:r w:rsidRPr="00450CBF">
              <w:rPr>
                <w:iCs/>
              </w:rPr>
              <w:t xml:space="preserve">17.38  </w:t>
            </w:r>
          </w:p>
        </w:tc>
        <w:tc>
          <w:tcPr>
            <w:tcW w:w="1336" w:type="dxa"/>
          </w:tcPr>
          <w:p w14:paraId="2A8C4F9F" w14:textId="79CA0F5E" w:rsidR="00450CBF" w:rsidRPr="00450CBF" w:rsidRDefault="00450CBF" w:rsidP="00EC66C9">
            <w:pPr>
              <w:rPr>
                <w:iCs/>
              </w:rPr>
            </w:pPr>
            <w:r w:rsidRPr="00450CBF">
              <w:rPr>
                <w:iCs/>
              </w:rPr>
              <w:t>0.00</w:t>
            </w:r>
          </w:p>
        </w:tc>
      </w:tr>
      <w:tr w:rsidR="00450CBF" w:rsidRPr="00450CBF" w14:paraId="705093ED" w14:textId="77777777" w:rsidTr="00450CBF">
        <w:tc>
          <w:tcPr>
            <w:tcW w:w="2227" w:type="dxa"/>
          </w:tcPr>
          <w:p w14:paraId="09068A14" w14:textId="5505D85E" w:rsidR="00450CBF" w:rsidRPr="00450CBF" w:rsidRDefault="00F2108F" w:rsidP="00EC66C9">
            <w:pPr>
              <w:rPr>
                <w:iCs/>
              </w:rPr>
            </w:pPr>
            <w:r>
              <w:rPr>
                <w:iCs/>
              </w:rPr>
              <w:t>P</w:t>
            </w:r>
            <w:r w:rsidR="00450CBF" w:rsidRPr="00450CBF">
              <w:rPr>
                <w:iCs/>
              </w:rPr>
              <w:t xml:space="preserve">eriod + locality         </w:t>
            </w:r>
          </w:p>
        </w:tc>
        <w:tc>
          <w:tcPr>
            <w:tcW w:w="828" w:type="dxa"/>
          </w:tcPr>
          <w:p w14:paraId="5AEBC7B4" w14:textId="77777777" w:rsidR="00450CBF" w:rsidRPr="00450CBF" w:rsidRDefault="00450CBF" w:rsidP="00EC66C9">
            <w:pPr>
              <w:rPr>
                <w:iCs/>
              </w:rPr>
            </w:pPr>
            <w:r w:rsidRPr="00450CBF">
              <w:rPr>
                <w:iCs/>
              </w:rPr>
              <w:t xml:space="preserve">6 </w:t>
            </w:r>
          </w:p>
        </w:tc>
        <w:tc>
          <w:tcPr>
            <w:tcW w:w="951" w:type="dxa"/>
          </w:tcPr>
          <w:p w14:paraId="22592533" w14:textId="77777777" w:rsidR="00450CBF" w:rsidRPr="00450CBF" w:rsidRDefault="00450CBF" w:rsidP="00EC66C9">
            <w:pPr>
              <w:rPr>
                <w:iCs/>
              </w:rPr>
            </w:pPr>
            <w:r w:rsidRPr="00450CBF">
              <w:rPr>
                <w:iCs/>
              </w:rPr>
              <w:t xml:space="preserve">3310.80    </w:t>
            </w:r>
          </w:p>
        </w:tc>
        <w:tc>
          <w:tcPr>
            <w:tcW w:w="1336" w:type="dxa"/>
          </w:tcPr>
          <w:p w14:paraId="50F4E314" w14:textId="77777777" w:rsidR="00450CBF" w:rsidRPr="00450CBF" w:rsidRDefault="00450CBF" w:rsidP="00EC66C9">
            <w:pPr>
              <w:rPr>
                <w:iCs/>
              </w:rPr>
            </w:pPr>
            <w:r w:rsidRPr="00450CBF">
              <w:rPr>
                <w:iCs/>
              </w:rPr>
              <w:t xml:space="preserve">155.88  </w:t>
            </w:r>
          </w:p>
        </w:tc>
        <w:tc>
          <w:tcPr>
            <w:tcW w:w="1336" w:type="dxa"/>
          </w:tcPr>
          <w:p w14:paraId="5DB85007" w14:textId="77777777" w:rsidR="00450CBF" w:rsidRPr="00450CBF" w:rsidRDefault="00450CBF" w:rsidP="00EC66C9">
            <w:pPr>
              <w:rPr>
                <w:iCs/>
              </w:rPr>
            </w:pPr>
            <w:r w:rsidRPr="00450CBF">
              <w:rPr>
                <w:iCs/>
              </w:rPr>
              <w:t>0.00</w:t>
            </w:r>
          </w:p>
        </w:tc>
      </w:tr>
      <w:tr w:rsidR="00450CBF" w:rsidRPr="00450CBF" w14:paraId="4E2496AF" w14:textId="77777777" w:rsidTr="00450CBF">
        <w:tc>
          <w:tcPr>
            <w:tcW w:w="2227" w:type="dxa"/>
          </w:tcPr>
          <w:p w14:paraId="5E47D160" w14:textId="37BA391F" w:rsidR="00450CBF" w:rsidRPr="00450CBF" w:rsidRDefault="00F2108F" w:rsidP="00EC66C9">
            <w:pPr>
              <w:rPr>
                <w:iCs/>
              </w:rPr>
            </w:pPr>
            <w:r>
              <w:rPr>
                <w:iCs/>
              </w:rPr>
              <w:t>P</w:t>
            </w:r>
            <w:r w:rsidR="00450CBF" w:rsidRPr="00450CBF">
              <w:rPr>
                <w:iCs/>
              </w:rPr>
              <w:t xml:space="preserve">eriod * locality         </w:t>
            </w:r>
          </w:p>
        </w:tc>
        <w:tc>
          <w:tcPr>
            <w:tcW w:w="828" w:type="dxa"/>
          </w:tcPr>
          <w:p w14:paraId="04382778" w14:textId="77777777" w:rsidR="00450CBF" w:rsidRPr="00450CBF" w:rsidRDefault="00450CBF" w:rsidP="00EC66C9">
            <w:pPr>
              <w:rPr>
                <w:iCs/>
              </w:rPr>
            </w:pPr>
            <w:r w:rsidRPr="00450CBF">
              <w:rPr>
                <w:iCs/>
              </w:rPr>
              <w:t xml:space="preserve">9 </w:t>
            </w:r>
          </w:p>
        </w:tc>
        <w:tc>
          <w:tcPr>
            <w:tcW w:w="951" w:type="dxa"/>
          </w:tcPr>
          <w:p w14:paraId="794EE707" w14:textId="77777777" w:rsidR="00450CBF" w:rsidRPr="00450CBF" w:rsidRDefault="00450CBF" w:rsidP="00EC66C9">
            <w:pPr>
              <w:rPr>
                <w:iCs/>
              </w:rPr>
            </w:pPr>
            <w:r w:rsidRPr="00450CBF">
              <w:rPr>
                <w:iCs/>
              </w:rPr>
              <w:t xml:space="preserve">3316.52    </w:t>
            </w:r>
          </w:p>
        </w:tc>
        <w:tc>
          <w:tcPr>
            <w:tcW w:w="1336" w:type="dxa"/>
          </w:tcPr>
          <w:p w14:paraId="6301FFD6" w14:textId="77777777" w:rsidR="00450CBF" w:rsidRPr="00450CBF" w:rsidRDefault="00450CBF" w:rsidP="00EC66C9">
            <w:pPr>
              <w:rPr>
                <w:iCs/>
              </w:rPr>
            </w:pPr>
            <w:r w:rsidRPr="00450CBF">
              <w:rPr>
                <w:iCs/>
              </w:rPr>
              <w:t xml:space="preserve">161.60  </w:t>
            </w:r>
          </w:p>
        </w:tc>
        <w:tc>
          <w:tcPr>
            <w:tcW w:w="1336" w:type="dxa"/>
          </w:tcPr>
          <w:p w14:paraId="5EC09E2A" w14:textId="77777777" w:rsidR="00450CBF" w:rsidRPr="00450CBF" w:rsidRDefault="00450CBF" w:rsidP="00EC66C9">
            <w:pPr>
              <w:rPr>
                <w:iCs/>
              </w:rPr>
            </w:pPr>
            <w:r w:rsidRPr="00450CBF">
              <w:rPr>
                <w:iCs/>
              </w:rPr>
              <w:t>0.00</w:t>
            </w:r>
          </w:p>
        </w:tc>
      </w:tr>
      <w:tr w:rsidR="00450CBF" w14:paraId="7967C5B0" w14:textId="77777777" w:rsidTr="00450CBF">
        <w:tc>
          <w:tcPr>
            <w:tcW w:w="2227" w:type="dxa"/>
          </w:tcPr>
          <w:p w14:paraId="6CB5A617" w14:textId="5A1862B2" w:rsidR="00450CBF" w:rsidRPr="00450CBF" w:rsidRDefault="00F2108F" w:rsidP="00EC66C9">
            <w:pPr>
              <w:rPr>
                <w:iCs/>
              </w:rPr>
            </w:pPr>
            <w:r>
              <w:rPr>
                <w:iCs/>
              </w:rPr>
              <w:t>P</w:t>
            </w:r>
            <w:r w:rsidR="00450CBF" w:rsidRPr="00450CBF">
              <w:rPr>
                <w:iCs/>
              </w:rPr>
              <w:t xml:space="preserve">eriod                    </w:t>
            </w:r>
          </w:p>
        </w:tc>
        <w:tc>
          <w:tcPr>
            <w:tcW w:w="828" w:type="dxa"/>
          </w:tcPr>
          <w:p w14:paraId="0FB1BD7D" w14:textId="77777777" w:rsidR="00450CBF" w:rsidRPr="00450CBF" w:rsidRDefault="00450CBF" w:rsidP="00EC66C9">
            <w:pPr>
              <w:rPr>
                <w:iCs/>
              </w:rPr>
            </w:pPr>
            <w:r w:rsidRPr="00450CBF">
              <w:rPr>
                <w:iCs/>
              </w:rPr>
              <w:t xml:space="preserve">3 </w:t>
            </w:r>
          </w:p>
        </w:tc>
        <w:tc>
          <w:tcPr>
            <w:tcW w:w="951" w:type="dxa"/>
          </w:tcPr>
          <w:p w14:paraId="30BF2513" w14:textId="77777777" w:rsidR="00450CBF" w:rsidRPr="00450CBF" w:rsidRDefault="00450CBF" w:rsidP="00EC66C9">
            <w:pPr>
              <w:rPr>
                <w:iCs/>
              </w:rPr>
            </w:pPr>
            <w:r w:rsidRPr="00450CBF">
              <w:rPr>
                <w:iCs/>
              </w:rPr>
              <w:t xml:space="preserve">3318.29    </w:t>
            </w:r>
          </w:p>
        </w:tc>
        <w:tc>
          <w:tcPr>
            <w:tcW w:w="1336" w:type="dxa"/>
          </w:tcPr>
          <w:p w14:paraId="2FFE1A60" w14:textId="77777777" w:rsidR="00450CBF" w:rsidRPr="00450CBF" w:rsidRDefault="00450CBF" w:rsidP="00EC66C9">
            <w:pPr>
              <w:rPr>
                <w:iCs/>
              </w:rPr>
            </w:pPr>
            <w:r w:rsidRPr="00450CBF">
              <w:rPr>
                <w:iCs/>
              </w:rPr>
              <w:t xml:space="preserve">163.37  </w:t>
            </w:r>
          </w:p>
        </w:tc>
        <w:tc>
          <w:tcPr>
            <w:tcW w:w="1336" w:type="dxa"/>
          </w:tcPr>
          <w:p w14:paraId="4246B1DC" w14:textId="77777777" w:rsidR="00450CBF" w:rsidRDefault="00450CBF" w:rsidP="00EC66C9">
            <w:pPr>
              <w:rPr>
                <w:iCs/>
              </w:rPr>
            </w:pPr>
            <w:r w:rsidRPr="00450CBF">
              <w:rPr>
                <w:iCs/>
              </w:rPr>
              <w:t>0.00</w:t>
            </w:r>
          </w:p>
        </w:tc>
      </w:tr>
    </w:tbl>
    <w:p w14:paraId="14E37B0E" w14:textId="77777777" w:rsidR="00EC66C9" w:rsidRDefault="00EC66C9" w:rsidP="00EC66C9">
      <w:pPr>
        <w:spacing w:line="240" w:lineRule="auto"/>
        <w:rPr>
          <w:iCs/>
        </w:rPr>
      </w:pPr>
    </w:p>
    <w:p w14:paraId="594FF61B" w14:textId="19A15FDE" w:rsidR="005A7234" w:rsidRDefault="005A7234" w:rsidP="00F2108F">
      <w:pPr>
        <w:spacing w:after="0" w:line="240" w:lineRule="auto"/>
        <w:rPr>
          <w:iCs/>
        </w:rPr>
      </w:pPr>
      <w:r>
        <w:rPr>
          <w:iCs/>
        </w:rPr>
        <w:t>Table 2. Model results for the best fitting GLM model</w:t>
      </w:r>
      <w:r w:rsidR="00B913CB">
        <w:rPr>
          <w:iCs/>
        </w:rPr>
        <w:t xml:space="preserve"> without covariates</w:t>
      </w:r>
      <w:r>
        <w:rPr>
          <w:iCs/>
        </w:rPr>
        <w:t xml:space="preserve"> (Table 1) where oyster counts = period * site + locality + </w:t>
      </w:r>
      <w:proofErr w:type="gramStart"/>
      <w:r>
        <w:rPr>
          <w:iCs/>
        </w:rPr>
        <w:t>offset(</w:t>
      </w:r>
      <w:proofErr w:type="gramEnd"/>
      <w:r>
        <w:rPr>
          <w:iCs/>
        </w:rPr>
        <w:t>log(transect length)).  Parameter estimates are on log scale.</w:t>
      </w:r>
    </w:p>
    <w:tbl>
      <w:tblPr>
        <w:tblStyle w:val="TableGrid"/>
        <w:tblW w:w="0" w:type="auto"/>
        <w:tblLook w:val="04A0" w:firstRow="1" w:lastRow="0" w:firstColumn="1" w:lastColumn="0" w:noHBand="0" w:noVBand="1"/>
      </w:tblPr>
      <w:tblGrid>
        <w:gridCol w:w="1558"/>
        <w:gridCol w:w="1558"/>
        <w:gridCol w:w="1558"/>
        <w:gridCol w:w="1558"/>
        <w:gridCol w:w="1559"/>
      </w:tblGrid>
      <w:tr w:rsidR="005A7234" w:rsidRPr="005A7234" w14:paraId="1CE28D37" w14:textId="77777777" w:rsidTr="005A7234">
        <w:tc>
          <w:tcPr>
            <w:tcW w:w="1558" w:type="dxa"/>
          </w:tcPr>
          <w:p w14:paraId="2F3D3F7A" w14:textId="546C022A" w:rsidR="005A7234" w:rsidRPr="005A7234" w:rsidRDefault="005A7234" w:rsidP="00F2108F">
            <w:pPr>
              <w:rPr>
                <w:iCs/>
              </w:rPr>
            </w:pPr>
            <w:r w:rsidRPr="005A7234">
              <w:rPr>
                <w:iCs/>
              </w:rPr>
              <w:t xml:space="preserve">             </w:t>
            </w:r>
          </w:p>
        </w:tc>
        <w:tc>
          <w:tcPr>
            <w:tcW w:w="1558" w:type="dxa"/>
          </w:tcPr>
          <w:p w14:paraId="5BB8EC22" w14:textId="4E9BD6EE" w:rsidR="005A7234" w:rsidRPr="005A7234" w:rsidRDefault="005A7234" w:rsidP="00F2108F">
            <w:pPr>
              <w:rPr>
                <w:iCs/>
              </w:rPr>
            </w:pPr>
            <w:r w:rsidRPr="005A7234">
              <w:rPr>
                <w:iCs/>
              </w:rPr>
              <w:t>Estimate</w:t>
            </w:r>
          </w:p>
        </w:tc>
        <w:tc>
          <w:tcPr>
            <w:tcW w:w="1558" w:type="dxa"/>
          </w:tcPr>
          <w:p w14:paraId="6047B2C2" w14:textId="2F57672E" w:rsidR="005A7234" w:rsidRPr="005A7234" w:rsidRDefault="005A7234" w:rsidP="00F2108F">
            <w:pPr>
              <w:rPr>
                <w:iCs/>
              </w:rPr>
            </w:pPr>
            <w:r w:rsidRPr="005A7234">
              <w:rPr>
                <w:iCs/>
              </w:rPr>
              <w:t>Std. Error</w:t>
            </w:r>
          </w:p>
        </w:tc>
        <w:tc>
          <w:tcPr>
            <w:tcW w:w="1558" w:type="dxa"/>
          </w:tcPr>
          <w:p w14:paraId="39A1B796" w14:textId="77777777" w:rsidR="005A7234" w:rsidRPr="005A7234" w:rsidRDefault="005A7234" w:rsidP="00F2108F">
            <w:pPr>
              <w:rPr>
                <w:iCs/>
              </w:rPr>
            </w:pPr>
            <w:r w:rsidRPr="005A7234">
              <w:rPr>
                <w:iCs/>
              </w:rPr>
              <w:t xml:space="preserve">z value </w:t>
            </w:r>
          </w:p>
        </w:tc>
        <w:tc>
          <w:tcPr>
            <w:tcW w:w="1559" w:type="dxa"/>
          </w:tcPr>
          <w:p w14:paraId="0C0CB9AE" w14:textId="77A15001" w:rsidR="005A7234" w:rsidRPr="005A7234" w:rsidRDefault="005A7234" w:rsidP="00F2108F">
            <w:pPr>
              <w:rPr>
                <w:iCs/>
              </w:rPr>
            </w:pPr>
            <w:proofErr w:type="spellStart"/>
            <w:r w:rsidRPr="005A7234">
              <w:rPr>
                <w:iCs/>
              </w:rPr>
              <w:t>Pr</w:t>
            </w:r>
            <w:proofErr w:type="spellEnd"/>
            <w:r w:rsidRPr="005A7234">
              <w:rPr>
                <w:iCs/>
              </w:rPr>
              <w:t>(&gt;|z|)</w:t>
            </w:r>
          </w:p>
        </w:tc>
      </w:tr>
      <w:tr w:rsidR="005A7234" w:rsidRPr="005A7234" w14:paraId="05BF33CA" w14:textId="77777777" w:rsidTr="005A7234">
        <w:tc>
          <w:tcPr>
            <w:tcW w:w="1558" w:type="dxa"/>
          </w:tcPr>
          <w:p w14:paraId="3A5025A9" w14:textId="0A559F73" w:rsidR="005A7234" w:rsidRPr="005A7234" w:rsidRDefault="00F2108F" w:rsidP="00F2108F">
            <w:pPr>
              <w:rPr>
                <w:iCs/>
              </w:rPr>
            </w:pPr>
            <w:r>
              <w:rPr>
                <w:iCs/>
              </w:rPr>
              <w:t>Intercept</w:t>
            </w:r>
            <w:r w:rsidR="005A7234" w:rsidRPr="005A7234">
              <w:rPr>
                <w:iCs/>
              </w:rPr>
              <w:t xml:space="preserve">   </w:t>
            </w:r>
          </w:p>
        </w:tc>
        <w:tc>
          <w:tcPr>
            <w:tcW w:w="1558" w:type="dxa"/>
          </w:tcPr>
          <w:p w14:paraId="2FC1A474" w14:textId="7F86BD73" w:rsidR="005A7234" w:rsidRPr="005A7234" w:rsidRDefault="005A7234" w:rsidP="00F2108F">
            <w:pPr>
              <w:rPr>
                <w:iCs/>
              </w:rPr>
            </w:pPr>
            <w:r w:rsidRPr="005A7234">
              <w:rPr>
                <w:iCs/>
              </w:rPr>
              <w:t xml:space="preserve">4.60458    </w:t>
            </w:r>
          </w:p>
        </w:tc>
        <w:tc>
          <w:tcPr>
            <w:tcW w:w="1558" w:type="dxa"/>
          </w:tcPr>
          <w:p w14:paraId="32CECABC" w14:textId="6F1ED52B" w:rsidR="005A7234" w:rsidRPr="005A7234" w:rsidRDefault="005A7234" w:rsidP="00F2108F">
            <w:pPr>
              <w:rPr>
                <w:iCs/>
              </w:rPr>
            </w:pPr>
            <w:r w:rsidRPr="005A7234">
              <w:rPr>
                <w:iCs/>
              </w:rPr>
              <w:t xml:space="preserve">0.17666  </w:t>
            </w:r>
          </w:p>
        </w:tc>
        <w:tc>
          <w:tcPr>
            <w:tcW w:w="1558" w:type="dxa"/>
          </w:tcPr>
          <w:p w14:paraId="42446AE9" w14:textId="0CE4BE26" w:rsidR="005A7234" w:rsidRPr="005A7234" w:rsidRDefault="005A7234" w:rsidP="00F2108F">
            <w:pPr>
              <w:rPr>
                <w:iCs/>
              </w:rPr>
            </w:pPr>
            <w:r w:rsidRPr="005A7234">
              <w:rPr>
                <w:iCs/>
              </w:rPr>
              <w:t xml:space="preserve">26.065  </w:t>
            </w:r>
          </w:p>
        </w:tc>
        <w:tc>
          <w:tcPr>
            <w:tcW w:w="1559" w:type="dxa"/>
          </w:tcPr>
          <w:p w14:paraId="55C6339A" w14:textId="770D27E6" w:rsidR="005A7234" w:rsidRPr="005A7234" w:rsidRDefault="005A7234" w:rsidP="00F2108F">
            <w:pPr>
              <w:rPr>
                <w:iCs/>
              </w:rPr>
            </w:pPr>
            <w:r w:rsidRPr="005A7234">
              <w:rPr>
                <w:iCs/>
              </w:rPr>
              <w:t>&lt; 2e-16</w:t>
            </w:r>
          </w:p>
        </w:tc>
      </w:tr>
      <w:tr w:rsidR="005A7234" w:rsidRPr="005A7234" w14:paraId="7F79C380" w14:textId="77777777" w:rsidTr="005A7234">
        <w:tc>
          <w:tcPr>
            <w:tcW w:w="1558" w:type="dxa"/>
          </w:tcPr>
          <w:p w14:paraId="133288EE" w14:textId="7D7DD838" w:rsidR="005A7234" w:rsidRPr="005A7234" w:rsidRDefault="00EC66C9" w:rsidP="00F2108F">
            <w:pPr>
              <w:rPr>
                <w:iCs/>
              </w:rPr>
            </w:pPr>
            <w:r>
              <w:rPr>
                <w:iCs/>
              </w:rPr>
              <w:t>P</w:t>
            </w:r>
            <w:r w:rsidR="005A7234" w:rsidRPr="005A7234">
              <w:rPr>
                <w:iCs/>
              </w:rPr>
              <w:t xml:space="preserve">eriod      </w:t>
            </w:r>
          </w:p>
        </w:tc>
        <w:tc>
          <w:tcPr>
            <w:tcW w:w="1558" w:type="dxa"/>
          </w:tcPr>
          <w:p w14:paraId="14BBBCF3" w14:textId="77777777" w:rsidR="005A7234" w:rsidRPr="005A7234" w:rsidRDefault="005A7234" w:rsidP="00F2108F">
            <w:pPr>
              <w:rPr>
                <w:iCs/>
              </w:rPr>
            </w:pPr>
            <w:r w:rsidRPr="005A7234">
              <w:rPr>
                <w:iCs/>
              </w:rPr>
              <w:t xml:space="preserve"> -0.04669    </w:t>
            </w:r>
          </w:p>
        </w:tc>
        <w:tc>
          <w:tcPr>
            <w:tcW w:w="1558" w:type="dxa"/>
          </w:tcPr>
          <w:p w14:paraId="014C6962" w14:textId="77777777" w:rsidR="005A7234" w:rsidRPr="005A7234" w:rsidRDefault="005A7234" w:rsidP="00F2108F">
            <w:pPr>
              <w:rPr>
                <w:iCs/>
              </w:rPr>
            </w:pPr>
            <w:r w:rsidRPr="005A7234">
              <w:rPr>
                <w:iCs/>
              </w:rPr>
              <w:t xml:space="preserve">0.01374 </w:t>
            </w:r>
          </w:p>
        </w:tc>
        <w:tc>
          <w:tcPr>
            <w:tcW w:w="1558" w:type="dxa"/>
          </w:tcPr>
          <w:p w14:paraId="6B73836E" w14:textId="77777777" w:rsidR="005A7234" w:rsidRPr="005A7234" w:rsidRDefault="005A7234" w:rsidP="00F2108F">
            <w:pPr>
              <w:rPr>
                <w:iCs/>
              </w:rPr>
            </w:pPr>
            <w:r w:rsidRPr="005A7234">
              <w:rPr>
                <w:iCs/>
              </w:rPr>
              <w:t xml:space="preserve"> -3.399 </w:t>
            </w:r>
          </w:p>
        </w:tc>
        <w:tc>
          <w:tcPr>
            <w:tcW w:w="1559" w:type="dxa"/>
          </w:tcPr>
          <w:p w14:paraId="498600F5" w14:textId="18B72B25" w:rsidR="005A7234" w:rsidRPr="005A7234" w:rsidRDefault="005A7234" w:rsidP="00F2108F">
            <w:pPr>
              <w:rPr>
                <w:iCs/>
              </w:rPr>
            </w:pPr>
            <w:r w:rsidRPr="005A7234">
              <w:rPr>
                <w:iCs/>
              </w:rPr>
              <w:t>0.000676</w:t>
            </w:r>
          </w:p>
        </w:tc>
      </w:tr>
      <w:tr w:rsidR="005A7234" w:rsidRPr="005A7234" w14:paraId="298ADFCD" w14:textId="77777777" w:rsidTr="005A7234">
        <w:tc>
          <w:tcPr>
            <w:tcW w:w="1558" w:type="dxa"/>
          </w:tcPr>
          <w:p w14:paraId="7D4DFD4F" w14:textId="62DB77AC" w:rsidR="005A7234" w:rsidRPr="005A7234" w:rsidRDefault="00EC66C9" w:rsidP="00F2108F">
            <w:pPr>
              <w:rPr>
                <w:iCs/>
              </w:rPr>
            </w:pPr>
            <w:r>
              <w:rPr>
                <w:iCs/>
              </w:rPr>
              <w:t>Nearshore site</w:t>
            </w:r>
            <w:r w:rsidR="005A7234" w:rsidRPr="005A7234">
              <w:rPr>
                <w:iCs/>
              </w:rPr>
              <w:t xml:space="preserve">   </w:t>
            </w:r>
          </w:p>
        </w:tc>
        <w:tc>
          <w:tcPr>
            <w:tcW w:w="1558" w:type="dxa"/>
          </w:tcPr>
          <w:p w14:paraId="33FBAA9F" w14:textId="77777777" w:rsidR="005A7234" w:rsidRPr="005A7234" w:rsidRDefault="005A7234" w:rsidP="00F2108F">
            <w:pPr>
              <w:rPr>
                <w:iCs/>
              </w:rPr>
            </w:pPr>
            <w:r w:rsidRPr="005A7234">
              <w:rPr>
                <w:iCs/>
              </w:rPr>
              <w:t xml:space="preserve"> -1.61120    </w:t>
            </w:r>
          </w:p>
        </w:tc>
        <w:tc>
          <w:tcPr>
            <w:tcW w:w="1558" w:type="dxa"/>
          </w:tcPr>
          <w:p w14:paraId="58CD7764" w14:textId="77777777" w:rsidR="005A7234" w:rsidRPr="005A7234" w:rsidRDefault="005A7234" w:rsidP="00F2108F">
            <w:pPr>
              <w:rPr>
                <w:iCs/>
              </w:rPr>
            </w:pPr>
            <w:r w:rsidRPr="005A7234">
              <w:rPr>
                <w:iCs/>
              </w:rPr>
              <w:t xml:space="preserve">0.20049  </w:t>
            </w:r>
          </w:p>
        </w:tc>
        <w:tc>
          <w:tcPr>
            <w:tcW w:w="1558" w:type="dxa"/>
          </w:tcPr>
          <w:p w14:paraId="5D6A2B2A" w14:textId="77777777" w:rsidR="005A7234" w:rsidRPr="005A7234" w:rsidRDefault="005A7234" w:rsidP="00F2108F">
            <w:pPr>
              <w:rPr>
                <w:iCs/>
              </w:rPr>
            </w:pPr>
            <w:r w:rsidRPr="005A7234">
              <w:rPr>
                <w:iCs/>
              </w:rPr>
              <w:t xml:space="preserve">-8.036 </w:t>
            </w:r>
          </w:p>
        </w:tc>
        <w:tc>
          <w:tcPr>
            <w:tcW w:w="1559" w:type="dxa"/>
          </w:tcPr>
          <w:p w14:paraId="4D06E36B" w14:textId="257F2D29" w:rsidR="005A7234" w:rsidRPr="005A7234" w:rsidRDefault="005A7234" w:rsidP="00F2108F">
            <w:pPr>
              <w:rPr>
                <w:iCs/>
              </w:rPr>
            </w:pPr>
            <w:r w:rsidRPr="005A7234">
              <w:rPr>
                <w:iCs/>
              </w:rPr>
              <w:t>9.25e-16</w:t>
            </w:r>
          </w:p>
        </w:tc>
      </w:tr>
      <w:tr w:rsidR="005A7234" w:rsidRPr="005A7234" w14:paraId="5ADB155D" w14:textId="77777777" w:rsidTr="005A7234">
        <w:tc>
          <w:tcPr>
            <w:tcW w:w="1558" w:type="dxa"/>
          </w:tcPr>
          <w:p w14:paraId="4FB88CD8" w14:textId="74B523A6" w:rsidR="005A7234" w:rsidRPr="005A7234" w:rsidRDefault="00EC66C9" w:rsidP="00EC66C9">
            <w:pPr>
              <w:rPr>
                <w:iCs/>
              </w:rPr>
            </w:pPr>
            <w:r>
              <w:rPr>
                <w:iCs/>
              </w:rPr>
              <w:t>Offshore site</w:t>
            </w:r>
          </w:p>
        </w:tc>
        <w:tc>
          <w:tcPr>
            <w:tcW w:w="1558" w:type="dxa"/>
          </w:tcPr>
          <w:p w14:paraId="76001E58" w14:textId="77777777" w:rsidR="005A7234" w:rsidRPr="005A7234" w:rsidRDefault="005A7234" w:rsidP="00EC66C9">
            <w:pPr>
              <w:rPr>
                <w:iCs/>
              </w:rPr>
            </w:pPr>
            <w:r w:rsidRPr="005A7234">
              <w:rPr>
                <w:iCs/>
              </w:rPr>
              <w:t xml:space="preserve"> -2.40687    </w:t>
            </w:r>
          </w:p>
        </w:tc>
        <w:tc>
          <w:tcPr>
            <w:tcW w:w="1558" w:type="dxa"/>
          </w:tcPr>
          <w:p w14:paraId="7D991B0A" w14:textId="77777777" w:rsidR="005A7234" w:rsidRPr="005A7234" w:rsidRDefault="005A7234" w:rsidP="00EC66C9">
            <w:pPr>
              <w:rPr>
                <w:iCs/>
              </w:rPr>
            </w:pPr>
            <w:r w:rsidRPr="005A7234">
              <w:rPr>
                <w:iCs/>
              </w:rPr>
              <w:t xml:space="preserve">0.21532 </w:t>
            </w:r>
          </w:p>
        </w:tc>
        <w:tc>
          <w:tcPr>
            <w:tcW w:w="1558" w:type="dxa"/>
          </w:tcPr>
          <w:p w14:paraId="75AF3F3F" w14:textId="77777777" w:rsidR="005A7234" w:rsidRPr="005A7234" w:rsidRDefault="005A7234" w:rsidP="00EC66C9">
            <w:pPr>
              <w:rPr>
                <w:iCs/>
              </w:rPr>
            </w:pPr>
            <w:r w:rsidRPr="005A7234">
              <w:rPr>
                <w:iCs/>
              </w:rPr>
              <w:t xml:space="preserve">-11.178  </w:t>
            </w:r>
          </w:p>
        </w:tc>
        <w:tc>
          <w:tcPr>
            <w:tcW w:w="1559" w:type="dxa"/>
          </w:tcPr>
          <w:p w14:paraId="5F1A5463" w14:textId="63634B43" w:rsidR="005A7234" w:rsidRPr="005A7234" w:rsidRDefault="005A7234" w:rsidP="00EC66C9">
            <w:pPr>
              <w:rPr>
                <w:iCs/>
              </w:rPr>
            </w:pPr>
            <w:r w:rsidRPr="005A7234">
              <w:rPr>
                <w:iCs/>
              </w:rPr>
              <w:t>&lt; 2e-16</w:t>
            </w:r>
          </w:p>
        </w:tc>
      </w:tr>
      <w:tr w:rsidR="005A7234" w:rsidRPr="005A7234" w14:paraId="34F0239B" w14:textId="77777777" w:rsidTr="005A7234">
        <w:tc>
          <w:tcPr>
            <w:tcW w:w="1558" w:type="dxa"/>
          </w:tcPr>
          <w:p w14:paraId="21CF82C1" w14:textId="58C77469" w:rsidR="005A7234" w:rsidRPr="005A7234" w:rsidRDefault="00EC66C9" w:rsidP="00EC66C9">
            <w:pPr>
              <w:rPr>
                <w:iCs/>
              </w:rPr>
            </w:pPr>
            <w:r>
              <w:rPr>
                <w:iCs/>
              </w:rPr>
              <w:t>Corrigan’s Reef</w:t>
            </w:r>
          </w:p>
        </w:tc>
        <w:tc>
          <w:tcPr>
            <w:tcW w:w="1558" w:type="dxa"/>
          </w:tcPr>
          <w:p w14:paraId="30D7E428" w14:textId="77777777" w:rsidR="005A7234" w:rsidRPr="005A7234" w:rsidRDefault="005A7234" w:rsidP="00EC66C9">
            <w:pPr>
              <w:rPr>
                <w:iCs/>
              </w:rPr>
            </w:pPr>
            <w:r w:rsidRPr="005A7234">
              <w:rPr>
                <w:iCs/>
              </w:rPr>
              <w:t xml:space="preserve">  0.43079    </w:t>
            </w:r>
          </w:p>
        </w:tc>
        <w:tc>
          <w:tcPr>
            <w:tcW w:w="1558" w:type="dxa"/>
          </w:tcPr>
          <w:p w14:paraId="6558954A" w14:textId="77777777" w:rsidR="005A7234" w:rsidRPr="005A7234" w:rsidRDefault="005A7234" w:rsidP="00EC66C9">
            <w:pPr>
              <w:rPr>
                <w:iCs/>
              </w:rPr>
            </w:pPr>
            <w:r w:rsidRPr="005A7234">
              <w:rPr>
                <w:iCs/>
              </w:rPr>
              <w:t xml:space="preserve">0.17852   </w:t>
            </w:r>
          </w:p>
        </w:tc>
        <w:tc>
          <w:tcPr>
            <w:tcW w:w="1558" w:type="dxa"/>
          </w:tcPr>
          <w:p w14:paraId="12643205" w14:textId="77777777" w:rsidR="005A7234" w:rsidRPr="005A7234" w:rsidRDefault="005A7234" w:rsidP="00EC66C9">
            <w:pPr>
              <w:rPr>
                <w:iCs/>
              </w:rPr>
            </w:pPr>
            <w:r w:rsidRPr="005A7234">
              <w:rPr>
                <w:iCs/>
              </w:rPr>
              <w:t xml:space="preserve">2.413 </w:t>
            </w:r>
          </w:p>
        </w:tc>
        <w:tc>
          <w:tcPr>
            <w:tcW w:w="1559" w:type="dxa"/>
          </w:tcPr>
          <w:p w14:paraId="28DFA024" w14:textId="3D223877" w:rsidR="005A7234" w:rsidRPr="005A7234" w:rsidRDefault="005A7234" w:rsidP="00EC66C9">
            <w:pPr>
              <w:rPr>
                <w:iCs/>
              </w:rPr>
            </w:pPr>
            <w:r w:rsidRPr="005A7234">
              <w:rPr>
                <w:iCs/>
              </w:rPr>
              <w:t>0.015817</w:t>
            </w:r>
          </w:p>
        </w:tc>
      </w:tr>
      <w:tr w:rsidR="005A7234" w:rsidRPr="005A7234" w14:paraId="2F6CDBE2" w14:textId="77777777" w:rsidTr="005A7234">
        <w:tc>
          <w:tcPr>
            <w:tcW w:w="1558" w:type="dxa"/>
          </w:tcPr>
          <w:p w14:paraId="7B92CDC4" w14:textId="0AC4DC64" w:rsidR="005A7234" w:rsidRPr="005A7234" w:rsidRDefault="00EC66C9" w:rsidP="00EC66C9">
            <w:pPr>
              <w:rPr>
                <w:iCs/>
              </w:rPr>
            </w:pPr>
            <w:r>
              <w:rPr>
                <w:iCs/>
              </w:rPr>
              <w:t>Horseshoe Beach</w:t>
            </w:r>
            <w:r w:rsidR="005A7234" w:rsidRPr="005A7234">
              <w:rPr>
                <w:iCs/>
              </w:rPr>
              <w:t xml:space="preserve">  </w:t>
            </w:r>
          </w:p>
        </w:tc>
        <w:tc>
          <w:tcPr>
            <w:tcW w:w="1558" w:type="dxa"/>
          </w:tcPr>
          <w:p w14:paraId="49ECDDF3" w14:textId="77777777" w:rsidR="005A7234" w:rsidRPr="005A7234" w:rsidRDefault="005A7234" w:rsidP="00EC66C9">
            <w:pPr>
              <w:rPr>
                <w:iCs/>
              </w:rPr>
            </w:pPr>
            <w:r w:rsidRPr="005A7234">
              <w:rPr>
                <w:iCs/>
              </w:rPr>
              <w:t xml:space="preserve"> -0.02953    </w:t>
            </w:r>
          </w:p>
        </w:tc>
        <w:tc>
          <w:tcPr>
            <w:tcW w:w="1558" w:type="dxa"/>
          </w:tcPr>
          <w:p w14:paraId="1F0B95F6" w14:textId="77777777" w:rsidR="005A7234" w:rsidRPr="005A7234" w:rsidRDefault="005A7234" w:rsidP="00EC66C9">
            <w:pPr>
              <w:rPr>
                <w:iCs/>
              </w:rPr>
            </w:pPr>
            <w:r w:rsidRPr="005A7234">
              <w:rPr>
                <w:iCs/>
              </w:rPr>
              <w:t xml:space="preserve">0.18247  </w:t>
            </w:r>
          </w:p>
        </w:tc>
        <w:tc>
          <w:tcPr>
            <w:tcW w:w="1558" w:type="dxa"/>
          </w:tcPr>
          <w:p w14:paraId="1A84BA50" w14:textId="77777777" w:rsidR="005A7234" w:rsidRPr="005A7234" w:rsidRDefault="005A7234" w:rsidP="00EC66C9">
            <w:pPr>
              <w:rPr>
                <w:iCs/>
              </w:rPr>
            </w:pPr>
            <w:r w:rsidRPr="005A7234">
              <w:rPr>
                <w:iCs/>
              </w:rPr>
              <w:t xml:space="preserve">-0.162 </w:t>
            </w:r>
          </w:p>
        </w:tc>
        <w:tc>
          <w:tcPr>
            <w:tcW w:w="1559" w:type="dxa"/>
          </w:tcPr>
          <w:p w14:paraId="70EC4E86" w14:textId="07857FE8" w:rsidR="005A7234" w:rsidRPr="005A7234" w:rsidRDefault="005A7234" w:rsidP="00EC66C9">
            <w:pPr>
              <w:rPr>
                <w:iCs/>
              </w:rPr>
            </w:pPr>
            <w:r w:rsidRPr="005A7234">
              <w:rPr>
                <w:iCs/>
              </w:rPr>
              <w:t xml:space="preserve">0.871425    </w:t>
            </w:r>
          </w:p>
        </w:tc>
      </w:tr>
      <w:tr w:rsidR="005A7234" w:rsidRPr="005A7234" w14:paraId="1C8ABF58" w14:textId="77777777" w:rsidTr="005A7234">
        <w:tc>
          <w:tcPr>
            <w:tcW w:w="1558" w:type="dxa"/>
          </w:tcPr>
          <w:p w14:paraId="7E3C387A" w14:textId="72AF7259" w:rsidR="005A7234" w:rsidRPr="005A7234" w:rsidRDefault="00EC66C9" w:rsidP="00EC66C9">
            <w:pPr>
              <w:rPr>
                <w:iCs/>
              </w:rPr>
            </w:pPr>
            <w:r>
              <w:rPr>
                <w:iCs/>
              </w:rPr>
              <w:t>Lone Cabbage</w:t>
            </w:r>
          </w:p>
        </w:tc>
        <w:tc>
          <w:tcPr>
            <w:tcW w:w="1558" w:type="dxa"/>
          </w:tcPr>
          <w:p w14:paraId="674F962E" w14:textId="77777777" w:rsidR="005A7234" w:rsidRPr="005A7234" w:rsidRDefault="005A7234" w:rsidP="00EC66C9">
            <w:pPr>
              <w:rPr>
                <w:iCs/>
              </w:rPr>
            </w:pPr>
            <w:r w:rsidRPr="005A7234">
              <w:rPr>
                <w:iCs/>
              </w:rPr>
              <w:t xml:space="preserve">-0.10235    </w:t>
            </w:r>
          </w:p>
        </w:tc>
        <w:tc>
          <w:tcPr>
            <w:tcW w:w="1558" w:type="dxa"/>
          </w:tcPr>
          <w:p w14:paraId="73415845" w14:textId="77777777" w:rsidR="005A7234" w:rsidRPr="005A7234" w:rsidRDefault="005A7234" w:rsidP="00EC66C9">
            <w:pPr>
              <w:rPr>
                <w:iCs/>
              </w:rPr>
            </w:pPr>
            <w:r w:rsidRPr="005A7234">
              <w:rPr>
                <w:iCs/>
              </w:rPr>
              <w:t xml:space="preserve">0.16803  </w:t>
            </w:r>
          </w:p>
        </w:tc>
        <w:tc>
          <w:tcPr>
            <w:tcW w:w="1558" w:type="dxa"/>
          </w:tcPr>
          <w:p w14:paraId="2CE44F0C" w14:textId="77777777" w:rsidR="005A7234" w:rsidRPr="005A7234" w:rsidRDefault="005A7234" w:rsidP="00EC66C9">
            <w:pPr>
              <w:rPr>
                <w:iCs/>
              </w:rPr>
            </w:pPr>
            <w:r w:rsidRPr="005A7234">
              <w:rPr>
                <w:iCs/>
              </w:rPr>
              <w:t xml:space="preserve">-0.609 </w:t>
            </w:r>
          </w:p>
        </w:tc>
        <w:tc>
          <w:tcPr>
            <w:tcW w:w="1559" w:type="dxa"/>
          </w:tcPr>
          <w:p w14:paraId="4DB93C20" w14:textId="27888ED8" w:rsidR="005A7234" w:rsidRPr="005A7234" w:rsidRDefault="005A7234" w:rsidP="00EC66C9">
            <w:pPr>
              <w:rPr>
                <w:iCs/>
              </w:rPr>
            </w:pPr>
            <w:r w:rsidRPr="005A7234">
              <w:rPr>
                <w:iCs/>
              </w:rPr>
              <w:t xml:space="preserve">0.542459    </w:t>
            </w:r>
          </w:p>
        </w:tc>
      </w:tr>
      <w:tr w:rsidR="00F2108F" w:rsidRPr="005A7234" w14:paraId="6BE44231" w14:textId="77777777" w:rsidTr="005A7234">
        <w:tc>
          <w:tcPr>
            <w:tcW w:w="1558" w:type="dxa"/>
          </w:tcPr>
          <w:p w14:paraId="11DB42ED" w14:textId="556A2674" w:rsidR="00F2108F" w:rsidRPr="005A7234" w:rsidRDefault="00F2108F" w:rsidP="00F2108F">
            <w:pPr>
              <w:rPr>
                <w:iCs/>
              </w:rPr>
            </w:pPr>
            <w:r>
              <w:rPr>
                <w:rFonts w:cstheme="minorHAnsi"/>
                <w:color w:val="222222"/>
                <w:shd w:val="clear" w:color="auto" w:fill="FFFFFF"/>
              </w:rPr>
              <w:t>P</w:t>
            </w:r>
            <w:r w:rsidRPr="00AB2625">
              <w:rPr>
                <w:rFonts w:cstheme="minorHAnsi"/>
                <w:color w:val="222222"/>
                <w:shd w:val="clear" w:color="auto" w:fill="FFFFFF"/>
              </w:rPr>
              <w:t>eriod:</w:t>
            </w:r>
            <w:r>
              <w:rPr>
                <w:rFonts w:cstheme="minorHAnsi"/>
                <w:color w:val="222222"/>
                <w:shd w:val="clear" w:color="auto" w:fill="FFFFFF"/>
              </w:rPr>
              <w:t xml:space="preserve"> </w:t>
            </w:r>
            <w:r w:rsidRPr="00AB2625">
              <w:rPr>
                <w:rFonts w:cstheme="minorHAnsi"/>
                <w:color w:val="222222"/>
                <w:shd w:val="clear" w:color="auto" w:fill="FFFFFF"/>
              </w:rPr>
              <w:t>site</w:t>
            </w:r>
            <w:r>
              <w:rPr>
                <w:rFonts w:cstheme="minorHAnsi"/>
                <w:color w:val="222222"/>
                <w:shd w:val="clear" w:color="auto" w:fill="FFFFFF"/>
              </w:rPr>
              <w:t xml:space="preserve"> </w:t>
            </w:r>
            <w:r w:rsidRPr="00AB2625">
              <w:rPr>
                <w:rFonts w:cstheme="minorHAnsi"/>
                <w:color w:val="222222"/>
                <w:shd w:val="clear" w:color="auto" w:fill="FFFFFF"/>
              </w:rPr>
              <w:t>N</w:t>
            </w:r>
            <w:r>
              <w:rPr>
                <w:rFonts w:cstheme="minorHAnsi"/>
                <w:color w:val="222222"/>
                <w:shd w:val="clear" w:color="auto" w:fill="FFFFFF"/>
              </w:rPr>
              <w:t>earshore</w:t>
            </w:r>
            <w:r w:rsidRPr="00AB2625">
              <w:rPr>
                <w:rFonts w:cstheme="minorHAnsi"/>
                <w:color w:val="222222"/>
                <w:shd w:val="clear" w:color="auto" w:fill="FFFFFF"/>
              </w:rPr>
              <w:t xml:space="preserve"> </w:t>
            </w:r>
          </w:p>
        </w:tc>
        <w:tc>
          <w:tcPr>
            <w:tcW w:w="1558" w:type="dxa"/>
          </w:tcPr>
          <w:p w14:paraId="23A33B2B" w14:textId="77777777" w:rsidR="00F2108F" w:rsidRPr="005A7234" w:rsidRDefault="00F2108F" w:rsidP="00F2108F">
            <w:pPr>
              <w:rPr>
                <w:iCs/>
              </w:rPr>
            </w:pPr>
            <w:r w:rsidRPr="005A7234">
              <w:rPr>
                <w:iCs/>
              </w:rPr>
              <w:t xml:space="preserve">0.02251    </w:t>
            </w:r>
          </w:p>
        </w:tc>
        <w:tc>
          <w:tcPr>
            <w:tcW w:w="1558" w:type="dxa"/>
          </w:tcPr>
          <w:p w14:paraId="48219585" w14:textId="77777777" w:rsidR="00F2108F" w:rsidRPr="005A7234" w:rsidRDefault="00F2108F" w:rsidP="00F2108F">
            <w:pPr>
              <w:rPr>
                <w:iCs/>
              </w:rPr>
            </w:pPr>
            <w:r w:rsidRPr="005A7234">
              <w:rPr>
                <w:iCs/>
              </w:rPr>
              <w:t xml:space="preserve">0.02283   </w:t>
            </w:r>
          </w:p>
        </w:tc>
        <w:tc>
          <w:tcPr>
            <w:tcW w:w="1558" w:type="dxa"/>
          </w:tcPr>
          <w:p w14:paraId="4B71F24C" w14:textId="77777777" w:rsidR="00F2108F" w:rsidRPr="005A7234" w:rsidRDefault="00F2108F" w:rsidP="00F2108F">
            <w:pPr>
              <w:rPr>
                <w:iCs/>
              </w:rPr>
            </w:pPr>
            <w:r w:rsidRPr="005A7234">
              <w:rPr>
                <w:iCs/>
              </w:rPr>
              <w:t xml:space="preserve">0.986 </w:t>
            </w:r>
          </w:p>
        </w:tc>
        <w:tc>
          <w:tcPr>
            <w:tcW w:w="1559" w:type="dxa"/>
          </w:tcPr>
          <w:p w14:paraId="6D69256C" w14:textId="3CDCCAB6" w:rsidR="00F2108F" w:rsidRPr="005A7234" w:rsidRDefault="00F2108F" w:rsidP="00F2108F">
            <w:pPr>
              <w:rPr>
                <w:iCs/>
              </w:rPr>
            </w:pPr>
            <w:r w:rsidRPr="005A7234">
              <w:rPr>
                <w:iCs/>
              </w:rPr>
              <w:t xml:space="preserve">0.324294    </w:t>
            </w:r>
          </w:p>
        </w:tc>
      </w:tr>
      <w:tr w:rsidR="00F2108F" w:rsidRPr="005A7234" w14:paraId="3A0E5F20" w14:textId="77777777" w:rsidTr="005A7234">
        <w:tc>
          <w:tcPr>
            <w:tcW w:w="1558" w:type="dxa"/>
          </w:tcPr>
          <w:p w14:paraId="2ECC4352" w14:textId="3B278A6A" w:rsidR="00F2108F" w:rsidRPr="005A7234" w:rsidRDefault="00F2108F" w:rsidP="00F2108F">
            <w:pPr>
              <w:rPr>
                <w:iCs/>
              </w:rPr>
            </w:pPr>
            <w:r>
              <w:rPr>
                <w:rFonts w:cstheme="minorHAnsi"/>
                <w:color w:val="222222"/>
                <w:shd w:val="clear" w:color="auto" w:fill="FFFFFF"/>
              </w:rPr>
              <w:t>P</w:t>
            </w:r>
            <w:r w:rsidRPr="00AB2625">
              <w:rPr>
                <w:rFonts w:cstheme="minorHAnsi"/>
                <w:color w:val="222222"/>
                <w:shd w:val="clear" w:color="auto" w:fill="FFFFFF"/>
              </w:rPr>
              <w:t>eriod:</w:t>
            </w:r>
            <w:r>
              <w:rPr>
                <w:rFonts w:cstheme="minorHAnsi"/>
                <w:color w:val="222222"/>
                <w:shd w:val="clear" w:color="auto" w:fill="FFFFFF"/>
              </w:rPr>
              <w:t xml:space="preserve"> </w:t>
            </w:r>
            <w:r w:rsidRPr="00AB2625">
              <w:rPr>
                <w:rFonts w:cstheme="minorHAnsi"/>
                <w:color w:val="222222"/>
                <w:shd w:val="clear" w:color="auto" w:fill="FFFFFF"/>
              </w:rPr>
              <w:t>site</w:t>
            </w:r>
            <w:r>
              <w:rPr>
                <w:rFonts w:cstheme="minorHAnsi"/>
                <w:color w:val="222222"/>
                <w:shd w:val="clear" w:color="auto" w:fill="FFFFFF"/>
              </w:rPr>
              <w:t xml:space="preserve"> </w:t>
            </w:r>
            <w:r w:rsidRPr="00AB2625">
              <w:rPr>
                <w:rFonts w:cstheme="minorHAnsi"/>
                <w:color w:val="222222"/>
                <w:shd w:val="clear" w:color="auto" w:fill="FFFFFF"/>
              </w:rPr>
              <w:t>O</w:t>
            </w:r>
            <w:r>
              <w:rPr>
                <w:rFonts w:cstheme="minorHAnsi"/>
                <w:color w:val="222222"/>
                <w:shd w:val="clear" w:color="auto" w:fill="FFFFFF"/>
              </w:rPr>
              <w:t>ffshore</w:t>
            </w:r>
            <w:r w:rsidRPr="00AB2625">
              <w:rPr>
                <w:rFonts w:cstheme="minorHAnsi"/>
                <w:color w:val="222222"/>
                <w:shd w:val="clear" w:color="auto" w:fill="FFFFFF"/>
              </w:rPr>
              <w:t xml:space="preserve"> </w:t>
            </w:r>
          </w:p>
        </w:tc>
        <w:tc>
          <w:tcPr>
            <w:tcW w:w="1558" w:type="dxa"/>
          </w:tcPr>
          <w:p w14:paraId="6D3F5B75" w14:textId="77777777" w:rsidR="00F2108F" w:rsidRPr="005A7234" w:rsidRDefault="00F2108F" w:rsidP="00F2108F">
            <w:pPr>
              <w:rPr>
                <w:iCs/>
              </w:rPr>
            </w:pPr>
            <w:r w:rsidRPr="005A7234">
              <w:rPr>
                <w:iCs/>
              </w:rPr>
              <w:t xml:space="preserve">0.05412    </w:t>
            </w:r>
          </w:p>
        </w:tc>
        <w:tc>
          <w:tcPr>
            <w:tcW w:w="1558" w:type="dxa"/>
          </w:tcPr>
          <w:p w14:paraId="32A479F6" w14:textId="77777777" w:rsidR="00F2108F" w:rsidRPr="005A7234" w:rsidRDefault="00F2108F" w:rsidP="00F2108F">
            <w:pPr>
              <w:rPr>
                <w:iCs/>
              </w:rPr>
            </w:pPr>
            <w:r w:rsidRPr="005A7234">
              <w:rPr>
                <w:iCs/>
              </w:rPr>
              <w:t xml:space="preserve">0.02262   </w:t>
            </w:r>
          </w:p>
        </w:tc>
        <w:tc>
          <w:tcPr>
            <w:tcW w:w="1558" w:type="dxa"/>
          </w:tcPr>
          <w:p w14:paraId="6AE79FEA" w14:textId="77777777" w:rsidR="00F2108F" w:rsidRPr="005A7234" w:rsidRDefault="00F2108F" w:rsidP="00F2108F">
            <w:pPr>
              <w:rPr>
                <w:iCs/>
              </w:rPr>
            </w:pPr>
            <w:r w:rsidRPr="005A7234">
              <w:rPr>
                <w:iCs/>
              </w:rPr>
              <w:t xml:space="preserve">2.393 </w:t>
            </w:r>
          </w:p>
        </w:tc>
        <w:tc>
          <w:tcPr>
            <w:tcW w:w="1559" w:type="dxa"/>
          </w:tcPr>
          <w:p w14:paraId="52EED422" w14:textId="41343627" w:rsidR="00F2108F" w:rsidRPr="005A7234" w:rsidRDefault="00F2108F" w:rsidP="00F2108F">
            <w:pPr>
              <w:rPr>
                <w:iCs/>
              </w:rPr>
            </w:pPr>
            <w:r w:rsidRPr="005A7234">
              <w:rPr>
                <w:iCs/>
              </w:rPr>
              <w:t>0.016713</w:t>
            </w:r>
          </w:p>
        </w:tc>
      </w:tr>
    </w:tbl>
    <w:p w14:paraId="3330719C" w14:textId="122BDAAE" w:rsidR="00F41CC3" w:rsidRDefault="00F41CC3">
      <w:pPr>
        <w:rPr>
          <w:iCs/>
        </w:rPr>
      </w:pPr>
      <w:r>
        <w:rPr>
          <w:iCs/>
        </w:rPr>
        <w:br w:type="page"/>
      </w:r>
    </w:p>
    <w:p w14:paraId="365B7191" w14:textId="230F5E4D" w:rsidR="005A7234" w:rsidRDefault="005A7234" w:rsidP="00EC66C9">
      <w:pPr>
        <w:spacing w:after="0" w:line="240" w:lineRule="auto"/>
        <w:rPr>
          <w:iCs/>
        </w:rPr>
      </w:pPr>
      <w:r>
        <w:rPr>
          <w:iCs/>
        </w:rPr>
        <w:lastRenderedPageBreak/>
        <w:t xml:space="preserve">Table </w:t>
      </w:r>
      <w:r w:rsidR="00EC66C9">
        <w:rPr>
          <w:iCs/>
        </w:rPr>
        <w:t>3</w:t>
      </w:r>
      <w:r w:rsidR="007F11CA">
        <w:rPr>
          <w:iCs/>
        </w:rPr>
        <w:t xml:space="preserve">.  Model selection table assessing improvements in the fit of best fit model from Table 1 (oyster counts = period * site + locality + </w:t>
      </w:r>
      <w:proofErr w:type="gramStart"/>
      <w:r w:rsidR="007F11CA">
        <w:rPr>
          <w:iCs/>
        </w:rPr>
        <w:t>offset(</w:t>
      </w:r>
      <w:proofErr w:type="gramEnd"/>
      <w:r w:rsidR="007F11CA">
        <w:rPr>
          <w:iCs/>
        </w:rPr>
        <w:t xml:space="preserve">log(transect length))) </w:t>
      </w:r>
      <w:r w:rsidR="00B913CB">
        <w:rPr>
          <w:iCs/>
        </w:rPr>
        <w:t xml:space="preserve">with the </w:t>
      </w:r>
      <w:r w:rsidR="007F11CA">
        <w:rPr>
          <w:iCs/>
        </w:rPr>
        <w:t xml:space="preserve">addition of covariate described.  </w:t>
      </w:r>
    </w:p>
    <w:tbl>
      <w:tblPr>
        <w:tblStyle w:val="TableGrid"/>
        <w:tblW w:w="0" w:type="auto"/>
        <w:tblLook w:val="04A0" w:firstRow="1" w:lastRow="0" w:firstColumn="1" w:lastColumn="0" w:noHBand="0" w:noVBand="1"/>
      </w:tblPr>
      <w:tblGrid>
        <w:gridCol w:w="5225"/>
        <w:gridCol w:w="1251"/>
        <w:gridCol w:w="968"/>
        <w:gridCol w:w="946"/>
        <w:gridCol w:w="960"/>
      </w:tblGrid>
      <w:tr w:rsidR="00F768D9" w:rsidRPr="005A7234" w14:paraId="50F3D5F9" w14:textId="1CE4E2F4" w:rsidTr="00F2108F">
        <w:tc>
          <w:tcPr>
            <w:tcW w:w="5225" w:type="dxa"/>
          </w:tcPr>
          <w:p w14:paraId="1C2EB47E" w14:textId="245F5B1F" w:rsidR="00F768D9" w:rsidRPr="005A7234" w:rsidRDefault="00F768D9" w:rsidP="00F768D9">
            <w:pPr>
              <w:rPr>
                <w:iCs/>
              </w:rPr>
            </w:pPr>
            <w:r w:rsidRPr="005A7234">
              <w:rPr>
                <w:iCs/>
              </w:rPr>
              <w:t xml:space="preserve">              </w:t>
            </w:r>
            <w:r>
              <w:rPr>
                <w:iCs/>
              </w:rPr>
              <w:t>Covariate description</w:t>
            </w:r>
          </w:p>
        </w:tc>
        <w:tc>
          <w:tcPr>
            <w:tcW w:w="1251" w:type="dxa"/>
          </w:tcPr>
          <w:p w14:paraId="46CF0A1C" w14:textId="1C61CD4D" w:rsidR="00F768D9" w:rsidRPr="005A7234" w:rsidRDefault="00F768D9" w:rsidP="00F768D9">
            <w:pPr>
              <w:rPr>
                <w:iCs/>
              </w:rPr>
            </w:pPr>
            <w:r>
              <w:rPr>
                <w:iCs/>
              </w:rPr>
              <w:t>Number of parameters</w:t>
            </w:r>
            <w:r w:rsidRPr="005A7234">
              <w:rPr>
                <w:iCs/>
              </w:rPr>
              <w:t xml:space="preserve">  </w:t>
            </w:r>
          </w:p>
        </w:tc>
        <w:tc>
          <w:tcPr>
            <w:tcW w:w="968" w:type="dxa"/>
          </w:tcPr>
          <w:p w14:paraId="0FC3A0D4" w14:textId="77777777" w:rsidR="00F768D9" w:rsidRPr="005A7234" w:rsidRDefault="00F768D9" w:rsidP="00F768D9">
            <w:pPr>
              <w:rPr>
                <w:iCs/>
              </w:rPr>
            </w:pPr>
            <w:r w:rsidRPr="005A7234">
              <w:rPr>
                <w:iCs/>
              </w:rPr>
              <w:t xml:space="preserve">AIC </w:t>
            </w:r>
          </w:p>
        </w:tc>
        <w:tc>
          <w:tcPr>
            <w:tcW w:w="946" w:type="dxa"/>
          </w:tcPr>
          <w:p w14:paraId="595C4987" w14:textId="3B4B5095" w:rsidR="00F768D9" w:rsidRPr="005A7234" w:rsidRDefault="00F768D9" w:rsidP="00F768D9">
            <w:pPr>
              <w:rPr>
                <w:iCs/>
              </w:rPr>
            </w:pPr>
            <w:r w:rsidRPr="00450CBF">
              <w:rPr>
                <w:iCs/>
              </w:rPr>
              <w:t>Delta</w:t>
            </w:r>
            <w:r>
              <w:rPr>
                <w:iCs/>
              </w:rPr>
              <w:t xml:space="preserve"> </w:t>
            </w:r>
            <w:r w:rsidRPr="00450CBF">
              <w:rPr>
                <w:iCs/>
              </w:rPr>
              <w:t xml:space="preserve">AIC </w:t>
            </w:r>
          </w:p>
        </w:tc>
        <w:tc>
          <w:tcPr>
            <w:tcW w:w="960" w:type="dxa"/>
          </w:tcPr>
          <w:p w14:paraId="13E37D37" w14:textId="535F2BC2" w:rsidR="00F768D9" w:rsidRPr="005A7234" w:rsidRDefault="00F768D9" w:rsidP="00F768D9">
            <w:pPr>
              <w:rPr>
                <w:iCs/>
              </w:rPr>
            </w:pPr>
            <w:r w:rsidRPr="00450CBF">
              <w:rPr>
                <w:iCs/>
              </w:rPr>
              <w:t>AIC</w:t>
            </w:r>
            <w:r>
              <w:rPr>
                <w:iCs/>
              </w:rPr>
              <w:t xml:space="preserve"> </w:t>
            </w:r>
            <w:r w:rsidRPr="00450CBF">
              <w:rPr>
                <w:iCs/>
              </w:rPr>
              <w:t>W</w:t>
            </w:r>
            <w:r>
              <w:rPr>
                <w:iCs/>
              </w:rPr>
              <w:t>eight</w:t>
            </w:r>
          </w:p>
        </w:tc>
      </w:tr>
      <w:tr w:rsidR="00F768D9" w:rsidRPr="005A7234" w14:paraId="7E86EA5B" w14:textId="194760E7" w:rsidTr="00F2108F">
        <w:tc>
          <w:tcPr>
            <w:tcW w:w="5225" w:type="dxa"/>
          </w:tcPr>
          <w:p w14:paraId="35648334" w14:textId="5D50A0F8" w:rsidR="00F768D9" w:rsidRPr="005A7234" w:rsidRDefault="00F768D9" w:rsidP="00F768D9">
            <w:pPr>
              <w:rPr>
                <w:iCs/>
              </w:rPr>
            </w:pPr>
            <w:r>
              <w:rPr>
                <w:iCs/>
              </w:rPr>
              <w:t>Mean annual</w:t>
            </w:r>
            <w:r w:rsidR="0002033C">
              <w:rPr>
                <w:iCs/>
              </w:rPr>
              <w:t xml:space="preserve"> daily</w:t>
            </w:r>
            <w:r>
              <w:rPr>
                <w:iCs/>
              </w:rPr>
              <w:t xml:space="preserve"> discharge with 1-year lag</w:t>
            </w:r>
            <w:r w:rsidRPr="005A7234">
              <w:rPr>
                <w:iCs/>
              </w:rPr>
              <w:t xml:space="preserve"> </w:t>
            </w:r>
            <w:r>
              <w:rPr>
                <w:iCs/>
              </w:rPr>
              <w:t>prior to count</w:t>
            </w:r>
            <w:r w:rsidRPr="005A7234">
              <w:rPr>
                <w:iCs/>
              </w:rPr>
              <w:t xml:space="preserve">   </w:t>
            </w:r>
          </w:p>
        </w:tc>
        <w:tc>
          <w:tcPr>
            <w:tcW w:w="1251" w:type="dxa"/>
          </w:tcPr>
          <w:p w14:paraId="6C0A423F" w14:textId="77777777" w:rsidR="00F768D9" w:rsidRPr="005A7234" w:rsidRDefault="00F768D9" w:rsidP="00F768D9">
            <w:pPr>
              <w:rPr>
                <w:iCs/>
              </w:rPr>
            </w:pPr>
            <w:r w:rsidRPr="005A7234">
              <w:rPr>
                <w:iCs/>
              </w:rPr>
              <w:t xml:space="preserve">11 </w:t>
            </w:r>
          </w:p>
        </w:tc>
        <w:tc>
          <w:tcPr>
            <w:tcW w:w="968" w:type="dxa"/>
          </w:tcPr>
          <w:p w14:paraId="609C5B5A" w14:textId="77777777" w:rsidR="00F768D9" w:rsidRPr="005A7234" w:rsidRDefault="00F768D9" w:rsidP="00F768D9">
            <w:pPr>
              <w:rPr>
                <w:iCs/>
              </w:rPr>
            </w:pPr>
            <w:r w:rsidRPr="005A7234">
              <w:rPr>
                <w:iCs/>
              </w:rPr>
              <w:t>3111.86</w:t>
            </w:r>
          </w:p>
        </w:tc>
        <w:tc>
          <w:tcPr>
            <w:tcW w:w="946" w:type="dxa"/>
          </w:tcPr>
          <w:p w14:paraId="20ADAE7A" w14:textId="3A0C86E9" w:rsidR="00F768D9" w:rsidRPr="005A7234" w:rsidRDefault="00F768D9" w:rsidP="00F768D9">
            <w:pPr>
              <w:rPr>
                <w:iCs/>
              </w:rPr>
            </w:pPr>
            <w:r w:rsidRPr="00F768D9">
              <w:rPr>
                <w:iCs/>
              </w:rPr>
              <w:t xml:space="preserve">      0.00</w:t>
            </w:r>
          </w:p>
        </w:tc>
        <w:tc>
          <w:tcPr>
            <w:tcW w:w="960" w:type="dxa"/>
          </w:tcPr>
          <w:p w14:paraId="625D410D" w14:textId="3156590E" w:rsidR="00F768D9" w:rsidRPr="00F768D9" w:rsidRDefault="00F768D9" w:rsidP="00F768D9">
            <w:pPr>
              <w:rPr>
                <w:iCs/>
              </w:rPr>
            </w:pPr>
            <w:r w:rsidRPr="00F768D9">
              <w:rPr>
                <w:iCs/>
              </w:rPr>
              <w:t xml:space="preserve">  0.51</w:t>
            </w:r>
          </w:p>
        </w:tc>
      </w:tr>
      <w:tr w:rsidR="00F768D9" w:rsidRPr="005A7234" w14:paraId="5C31D342" w14:textId="2E958656" w:rsidTr="00F2108F">
        <w:tc>
          <w:tcPr>
            <w:tcW w:w="5225" w:type="dxa"/>
          </w:tcPr>
          <w:p w14:paraId="18D9A231" w14:textId="5244CC28" w:rsidR="00F768D9" w:rsidRPr="005A7234" w:rsidRDefault="00F768D9" w:rsidP="00F768D9">
            <w:pPr>
              <w:rPr>
                <w:iCs/>
              </w:rPr>
            </w:pPr>
            <w:r>
              <w:rPr>
                <w:iCs/>
              </w:rPr>
              <w:t>Total annual discharge with 1-year lag</w:t>
            </w:r>
            <w:r w:rsidRPr="005A7234">
              <w:rPr>
                <w:iCs/>
              </w:rPr>
              <w:t xml:space="preserve"> </w:t>
            </w:r>
            <w:r>
              <w:rPr>
                <w:iCs/>
              </w:rPr>
              <w:t>prior to count</w:t>
            </w:r>
            <w:r w:rsidRPr="005A7234">
              <w:rPr>
                <w:iCs/>
              </w:rPr>
              <w:t xml:space="preserve">      </w:t>
            </w:r>
          </w:p>
        </w:tc>
        <w:tc>
          <w:tcPr>
            <w:tcW w:w="1251" w:type="dxa"/>
          </w:tcPr>
          <w:p w14:paraId="702FF276" w14:textId="77777777" w:rsidR="00F768D9" w:rsidRPr="005A7234" w:rsidRDefault="00F768D9" w:rsidP="00F768D9">
            <w:pPr>
              <w:rPr>
                <w:iCs/>
              </w:rPr>
            </w:pPr>
            <w:r w:rsidRPr="005A7234">
              <w:rPr>
                <w:iCs/>
              </w:rPr>
              <w:t xml:space="preserve">11 </w:t>
            </w:r>
          </w:p>
        </w:tc>
        <w:tc>
          <w:tcPr>
            <w:tcW w:w="968" w:type="dxa"/>
          </w:tcPr>
          <w:p w14:paraId="7A758FB3" w14:textId="77777777" w:rsidR="00F768D9" w:rsidRPr="005A7234" w:rsidRDefault="00F768D9" w:rsidP="00F768D9">
            <w:pPr>
              <w:rPr>
                <w:iCs/>
              </w:rPr>
            </w:pPr>
            <w:r w:rsidRPr="005A7234">
              <w:rPr>
                <w:iCs/>
              </w:rPr>
              <w:t>3111.90</w:t>
            </w:r>
          </w:p>
        </w:tc>
        <w:tc>
          <w:tcPr>
            <w:tcW w:w="946" w:type="dxa"/>
          </w:tcPr>
          <w:p w14:paraId="42C44DCF" w14:textId="0DA066A6" w:rsidR="00F768D9" w:rsidRPr="005A7234" w:rsidRDefault="00F768D9" w:rsidP="00F768D9">
            <w:pPr>
              <w:rPr>
                <w:iCs/>
              </w:rPr>
            </w:pPr>
            <w:r w:rsidRPr="00F768D9">
              <w:rPr>
                <w:iCs/>
              </w:rPr>
              <w:t xml:space="preserve">      0.04</w:t>
            </w:r>
          </w:p>
        </w:tc>
        <w:tc>
          <w:tcPr>
            <w:tcW w:w="960" w:type="dxa"/>
          </w:tcPr>
          <w:p w14:paraId="394F5953" w14:textId="58A34B25" w:rsidR="00F768D9" w:rsidRPr="00F768D9" w:rsidRDefault="00F768D9" w:rsidP="00F768D9">
            <w:pPr>
              <w:rPr>
                <w:iCs/>
              </w:rPr>
            </w:pPr>
            <w:r w:rsidRPr="00F768D9">
              <w:rPr>
                <w:iCs/>
              </w:rPr>
              <w:t xml:space="preserve">  0.49</w:t>
            </w:r>
          </w:p>
        </w:tc>
      </w:tr>
      <w:tr w:rsidR="00F768D9" w:rsidRPr="005A7234" w14:paraId="176FCD73" w14:textId="342294F4" w:rsidTr="00F2108F">
        <w:tc>
          <w:tcPr>
            <w:tcW w:w="5225" w:type="dxa"/>
          </w:tcPr>
          <w:p w14:paraId="7E826590" w14:textId="3458FC50" w:rsidR="00F768D9" w:rsidRPr="005A7234" w:rsidRDefault="00F768D9" w:rsidP="00F768D9">
            <w:pPr>
              <w:rPr>
                <w:iCs/>
              </w:rPr>
            </w:pPr>
            <w:r>
              <w:rPr>
                <w:iCs/>
              </w:rPr>
              <w:t>Annual landings with 2-year lag</w:t>
            </w:r>
            <w:r w:rsidRPr="005A7234">
              <w:rPr>
                <w:iCs/>
              </w:rPr>
              <w:t xml:space="preserve"> </w:t>
            </w:r>
            <w:r>
              <w:rPr>
                <w:iCs/>
              </w:rPr>
              <w:t>prior to count</w:t>
            </w:r>
          </w:p>
        </w:tc>
        <w:tc>
          <w:tcPr>
            <w:tcW w:w="1251" w:type="dxa"/>
          </w:tcPr>
          <w:p w14:paraId="6B7F364D" w14:textId="77777777" w:rsidR="00F768D9" w:rsidRPr="005A7234" w:rsidRDefault="00F768D9" w:rsidP="00F768D9">
            <w:pPr>
              <w:rPr>
                <w:iCs/>
              </w:rPr>
            </w:pPr>
            <w:r w:rsidRPr="005A7234">
              <w:rPr>
                <w:iCs/>
              </w:rPr>
              <w:t xml:space="preserve">11 </w:t>
            </w:r>
          </w:p>
        </w:tc>
        <w:tc>
          <w:tcPr>
            <w:tcW w:w="968" w:type="dxa"/>
          </w:tcPr>
          <w:p w14:paraId="0A5324E2" w14:textId="77777777" w:rsidR="00F768D9" w:rsidRPr="005A7234" w:rsidRDefault="00F768D9" w:rsidP="00F768D9">
            <w:pPr>
              <w:rPr>
                <w:iCs/>
              </w:rPr>
            </w:pPr>
            <w:r w:rsidRPr="005A7234">
              <w:rPr>
                <w:iCs/>
              </w:rPr>
              <w:t>3138.39</w:t>
            </w:r>
          </w:p>
        </w:tc>
        <w:tc>
          <w:tcPr>
            <w:tcW w:w="946" w:type="dxa"/>
          </w:tcPr>
          <w:p w14:paraId="464BC940" w14:textId="16FD5127" w:rsidR="00F768D9" w:rsidRPr="005A7234" w:rsidRDefault="00F768D9" w:rsidP="00F768D9">
            <w:pPr>
              <w:rPr>
                <w:iCs/>
              </w:rPr>
            </w:pPr>
            <w:r w:rsidRPr="00F768D9">
              <w:rPr>
                <w:iCs/>
              </w:rPr>
              <w:t xml:space="preserve">    26.53</w:t>
            </w:r>
          </w:p>
        </w:tc>
        <w:tc>
          <w:tcPr>
            <w:tcW w:w="960" w:type="dxa"/>
          </w:tcPr>
          <w:p w14:paraId="2DB91947" w14:textId="0B86BB36" w:rsidR="00F768D9" w:rsidRPr="00F768D9" w:rsidRDefault="00F768D9" w:rsidP="00F768D9">
            <w:pPr>
              <w:rPr>
                <w:iCs/>
              </w:rPr>
            </w:pPr>
            <w:r w:rsidRPr="00F768D9">
              <w:rPr>
                <w:iCs/>
              </w:rPr>
              <w:t xml:space="preserve">  0.00</w:t>
            </w:r>
          </w:p>
        </w:tc>
      </w:tr>
      <w:tr w:rsidR="00F768D9" w:rsidRPr="005A7234" w14:paraId="67D86B87" w14:textId="310B7AF5" w:rsidTr="00F2108F">
        <w:tc>
          <w:tcPr>
            <w:tcW w:w="5225" w:type="dxa"/>
          </w:tcPr>
          <w:p w14:paraId="37298267" w14:textId="3C90B85B" w:rsidR="00F768D9" w:rsidRPr="005A7234" w:rsidRDefault="00F768D9" w:rsidP="00F768D9">
            <w:pPr>
              <w:rPr>
                <w:iCs/>
              </w:rPr>
            </w:pPr>
            <w:r>
              <w:rPr>
                <w:iCs/>
              </w:rPr>
              <w:t>Annual trips with 2-year lag</w:t>
            </w:r>
            <w:r w:rsidRPr="005A7234">
              <w:rPr>
                <w:iCs/>
              </w:rPr>
              <w:t xml:space="preserve"> </w:t>
            </w:r>
            <w:r>
              <w:rPr>
                <w:iCs/>
              </w:rPr>
              <w:t>prior to count</w:t>
            </w:r>
            <w:r w:rsidRPr="005A7234">
              <w:rPr>
                <w:iCs/>
              </w:rPr>
              <w:t xml:space="preserve"> </w:t>
            </w:r>
          </w:p>
        </w:tc>
        <w:tc>
          <w:tcPr>
            <w:tcW w:w="1251" w:type="dxa"/>
          </w:tcPr>
          <w:p w14:paraId="4E7C8A26" w14:textId="77777777" w:rsidR="00F768D9" w:rsidRPr="005A7234" w:rsidRDefault="00F768D9" w:rsidP="00F768D9">
            <w:pPr>
              <w:rPr>
                <w:iCs/>
              </w:rPr>
            </w:pPr>
            <w:r w:rsidRPr="005A7234">
              <w:rPr>
                <w:iCs/>
              </w:rPr>
              <w:t xml:space="preserve">11 </w:t>
            </w:r>
          </w:p>
        </w:tc>
        <w:tc>
          <w:tcPr>
            <w:tcW w:w="968" w:type="dxa"/>
          </w:tcPr>
          <w:p w14:paraId="1ACCC0C1" w14:textId="77777777" w:rsidR="00F768D9" w:rsidRPr="005A7234" w:rsidRDefault="00F768D9" w:rsidP="00F768D9">
            <w:pPr>
              <w:rPr>
                <w:iCs/>
              </w:rPr>
            </w:pPr>
            <w:r w:rsidRPr="005A7234">
              <w:rPr>
                <w:iCs/>
              </w:rPr>
              <w:t>3138.64</w:t>
            </w:r>
          </w:p>
        </w:tc>
        <w:tc>
          <w:tcPr>
            <w:tcW w:w="946" w:type="dxa"/>
          </w:tcPr>
          <w:p w14:paraId="6025C195" w14:textId="59AD6935" w:rsidR="00F768D9" w:rsidRPr="005A7234" w:rsidRDefault="00F768D9" w:rsidP="00F768D9">
            <w:pPr>
              <w:rPr>
                <w:iCs/>
              </w:rPr>
            </w:pPr>
            <w:r w:rsidRPr="00F768D9">
              <w:rPr>
                <w:iCs/>
              </w:rPr>
              <w:t xml:space="preserve">    26.78</w:t>
            </w:r>
          </w:p>
        </w:tc>
        <w:tc>
          <w:tcPr>
            <w:tcW w:w="960" w:type="dxa"/>
          </w:tcPr>
          <w:p w14:paraId="2078CB65" w14:textId="4AC8C841" w:rsidR="00F768D9" w:rsidRPr="00F768D9" w:rsidRDefault="00F768D9" w:rsidP="00F768D9">
            <w:pPr>
              <w:rPr>
                <w:iCs/>
              </w:rPr>
            </w:pPr>
            <w:r w:rsidRPr="00F768D9">
              <w:rPr>
                <w:iCs/>
              </w:rPr>
              <w:t xml:space="preserve">  0.00</w:t>
            </w:r>
          </w:p>
        </w:tc>
      </w:tr>
      <w:tr w:rsidR="00F768D9" w:rsidRPr="005A7234" w14:paraId="753D13AC" w14:textId="551F929E" w:rsidTr="00F2108F">
        <w:tc>
          <w:tcPr>
            <w:tcW w:w="5225" w:type="dxa"/>
          </w:tcPr>
          <w:p w14:paraId="74A1FC7F" w14:textId="7267707A" w:rsidR="00F768D9" w:rsidRPr="005A7234" w:rsidRDefault="00F768D9" w:rsidP="00F768D9">
            <w:pPr>
              <w:rPr>
                <w:iCs/>
              </w:rPr>
            </w:pPr>
            <w:r>
              <w:rPr>
                <w:iCs/>
              </w:rPr>
              <w:t>Annual discharge</w:t>
            </w:r>
            <w:r w:rsidRPr="005A7234">
              <w:rPr>
                <w:iCs/>
              </w:rPr>
              <w:t xml:space="preserve"> </w:t>
            </w:r>
            <w:r>
              <w:rPr>
                <w:iCs/>
              </w:rPr>
              <w:t>year of count</w:t>
            </w:r>
            <w:r w:rsidRPr="005A7234">
              <w:rPr>
                <w:iCs/>
              </w:rPr>
              <w:t xml:space="preserve">        </w:t>
            </w:r>
          </w:p>
        </w:tc>
        <w:tc>
          <w:tcPr>
            <w:tcW w:w="1251" w:type="dxa"/>
          </w:tcPr>
          <w:p w14:paraId="056087E8" w14:textId="77777777" w:rsidR="00F768D9" w:rsidRPr="005A7234" w:rsidRDefault="00F768D9" w:rsidP="00F768D9">
            <w:pPr>
              <w:rPr>
                <w:iCs/>
              </w:rPr>
            </w:pPr>
            <w:r w:rsidRPr="005A7234">
              <w:rPr>
                <w:iCs/>
              </w:rPr>
              <w:t xml:space="preserve">11 </w:t>
            </w:r>
          </w:p>
        </w:tc>
        <w:tc>
          <w:tcPr>
            <w:tcW w:w="968" w:type="dxa"/>
          </w:tcPr>
          <w:p w14:paraId="634A74D2" w14:textId="77777777" w:rsidR="00F768D9" w:rsidRPr="005A7234" w:rsidRDefault="00F768D9" w:rsidP="00F768D9">
            <w:pPr>
              <w:rPr>
                <w:iCs/>
              </w:rPr>
            </w:pPr>
            <w:r w:rsidRPr="005A7234">
              <w:rPr>
                <w:iCs/>
              </w:rPr>
              <w:t>3144.38</w:t>
            </w:r>
          </w:p>
        </w:tc>
        <w:tc>
          <w:tcPr>
            <w:tcW w:w="946" w:type="dxa"/>
          </w:tcPr>
          <w:p w14:paraId="0CEE1094" w14:textId="78592862" w:rsidR="00F768D9" w:rsidRPr="005A7234" w:rsidRDefault="00F768D9" w:rsidP="00F768D9">
            <w:pPr>
              <w:rPr>
                <w:iCs/>
              </w:rPr>
            </w:pPr>
            <w:r w:rsidRPr="00F768D9">
              <w:rPr>
                <w:iCs/>
              </w:rPr>
              <w:t xml:space="preserve">    32.52</w:t>
            </w:r>
          </w:p>
        </w:tc>
        <w:tc>
          <w:tcPr>
            <w:tcW w:w="960" w:type="dxa"/>
          </w:tcPr>
          <w:p w14:paraId="3748A8B1" w14:textId="13B743F3" w:rsidR="00F768D9" w:rsidRPr="00F768D9" w:rsidRDefault="00F768D9" w:rsidP="00F768D9">
            <w:pPr>
              <w:rPr>
                <w:iCs/>
              </w:rPr>
            </w:pPr>
            <w:r w:rsidRPr="00F768D9">
              <w:rPr>
                <w:iCs/>
              </w:rPr>
              <w:t xml:space="preserve">  0.00</w:t>
            </w:r>
          </w:p>
        </w:tc>
      </w:tr>
      <w:tr w:rsidR="00F768D9" w:rsidRPr="005A7234" w14:paraId="41E7BB59" w14:textId="797C5A5A" w:rsidTr="00F2108F">
        <w:tc>
          <w:tcPr>
            <w:tcW w:w="5225" w:type="dxa"/>
          </w:tcPr>
          <w:p w14:paraId="4328A273" w14:textId="38CEC66D" w:rsidR="00F768D9" w:rsidRPr="005A7234" w:rsidRDefault="00F768D9" w:rsidP="00F768D9">
            <w:pPr>
              <w:rPr>
                <w:iCs/>
              </w:rPr>
            </w:pPr>
            <w:r>
              <w:rPr>
                <w:iCs/>
              </w:rPr>
              <w:t>Annual landings year of count</w:t>
            </w:r>
            <w:r w:rsidRPr="005A7234">
              <w:rPr>
                <w:iCs/>
              </w:rPr>
              <w:t xml:space="preserve">   </w:t>
            </w:r>
          </w:p>
        </w:tc>
        <w:tc>
          <w:tcPr>
            <w:tcW w:w="1251" w:type="dxa"/>
          </w:tcPr>
          <w:p w14:paraId="08ECDE16" w14:textId="77777777" w:rsidR="00F768D9" w:rsidRPr="005A7234" w:rsidRDefault="00F768D9" w:rsidP="00F768D9">
            <w:pPr>
              <w:rPr>
                <w:iCs/>
              </w:rPr>
            </w:pPr>
            <w:r w:rsidRPr="005A7234">
              <w:rPr>
                <w:iCs/>
              </w:rPr>
              <w:t xml:space="preserve">11 </w:t>
            </w:r>
          </w:p>
        </w:tc>
        <w:tc>
          <w:tcPr>
            <w:tcW w:w="968" w:type="dxa"/>
          </w:tcPr>
          <w:p w14:paraId="0210B056" w14:textId="77777777" w:rsidR="00F768D9" w:rsidRPr="005A7234" w:rsidRDefault="00F768D9" w:rsidP="00F768D9">
            <w:pPr>
              <w:rPr>
                <w:iCs/>
              </w:rPr>
            </w:pPr>
            <w:r w:rsidRPr="005A7234">
              <w:rPr>
                <w:iCs/>
              </w:rPr>
              <w:t>3147.66</w:t>
            </w:r>
          </w:p>
        </w:tc>
        <w:tc>
          <w:tcPr>
            <w:tcW w:w="946" w:type="dxa"/>
          </w:tcPr>
          <w:p w14:paraId="7D10671F" w14:textId="5C591624" w:rsidR="00F768D9" w:rsidRPr="005A7234" w:rsidRDefault="00F768D9" w:rsidP="00F768D9">
            <w:pPr>
              <w:rPr>
                <w:iCs/>
              </w:rPr>
            </w:pPr>
            <w:r w:rsidRPr="00F768D9">
              <w:rPr>
                <w:iCs/>
              </w:rPr>
              <w:t xml:space="preserve">    35.80</w:t>
            </w:r>
          </w:p>
        </w:tc>
        <w:tc>
          <w:tcPr>
            <w:tcW w:w="960" w:type="dxa"/>
          </w:tcPr>
          <w:p w14:paraId="32A3168C" w14:textId="78B68F0D" w:rsidR="00F768D9" w:rsidRPr="00F768D9" w:rsidRDefault="00F768D9" w:rsidP="00F768D9">
            <w:pPr>
              <w:rPr>
                <w:iCs/>
              </w:rPr>
            </w:pPr>
            <w:r w:rsidRPr="00F768D9">
              <w:rPr>
                <w:iCs/>
              </w:rPr>
              <w:t xml:space="preserve">  0.00</w:t>
            </w:r>
          </w:p>
        </w:tc>
      </w:tr>
      <w:tr w:rsidR="00F768D9" w:rsidRPr="005A7234" w14:paraId="6374A85B" w14:textId="35A4C969" w:rsidTr="00F2108F">
        <w:tc>
          <w:tcPr>
            <w:tcW w:w="5225" w:type="dxa"/>
          </w:tcPr>
          <w:p w14:paraId="720B2277" w14:textId="0C6B0458" w:rsidR="00F768D9" w:rsidRPr="005A7234" w:rsidRDefault="00F768D9" w:rsidP="00F768D9">
            <w:pPr>
              <w:rPr>
                <w:iCs/>
              </w:rPr>
            </w:pPr>
            <w:r>
              <w:rPr>
                <w:iCs/>
              </w:rPr>
              <w:t>Total discharge year of count</w:t>
            </w:r>
            <w:r w:rsidRPr="005A7234">
              <w:rPr>
                <w:iCs/>
              </w:rPr>
              <w:t xml:space="preserve">        </w:t>
            </w:r>
          </w:p>
        </w:tc>
        <w:tc>
          <w:tcPr>
            <w:tcW w:w="1251" w:type="dxa"/>
          </w:tcPr>
          <w:p w14:paraId="3036326E" w14:textId="77777777" w:rsidR="00F768D9" w:rsidRPr="005A7234" w:rsidRDefault="00F768D9" w:rsidP="00F768D9">
            <w:pPr>
              <w:rPr>
                <w:iCs/>
              </w:rPr>
            </w:pPr>
            <w:r w:rsidRPr="005A7234">
              <w:rPr>
                <w:iCs/>
              </w:rPr>
              <w:t xml:space="preserve">11 </w:t>
            </w:r>
          </w:p>
        </w:tc>
        <w:tc>
          <w:tcPr>
            <w:tcW w:w="968" w:type="dxa"/>
          </w:tcPr>
          <w:p w14:paraId="2A3981E6" w14:textId="77777777" w:rsidR="00F768D9" w:rsidRPr="005A7234" w:rsidRDefault="00F768D9" w:rsidP="00F768D9">
            <w:pPr>
              <w:rPr>
                <w:iCs/>
              </w:rPr>
            </w:pPr>
            <w:r w:rsidRPr="005A7234">
              <w:rPr>
                <w:iCs/>
              </w:rPr>
              <w:t>3149.74</w:t>
            </w:r>
          </w:p>
        </w:tc>
        <w:tc>
          <w:tcPr>
            <w:tcW w:w="946" w:type="dxa"/>
          </w:tcPr>
          <w:p w14:paraId="377E2522" w14:textId="6C816F38" w:rsidR="00F768D9" w:rsidRPr="005A7234" w:rsidRDefault="00F768D9" w:rsidP="00F768D9">
            <w:pPr>
              <w:rPr>
                <w:iCs/>
              </w:rPr>
            </w:pPr>
            <w:r w:rsidRPr="00F768D9">
              <w:rPr>
                <w:iCs/>
              </w:rPr>
              <w:t xml:space="preserve">    37.88</w:t>
            </w:r>
          </w:p>
        </w:tc>
        <w:tc>
          <w:tcPr>
            <w:tcW w:w="960" w:type="dxa"/>
          </w:tcPr>
          <w:p w14:paraId="0DCF7EBD" w14:textId="0E9AD465" w:rsidR="00F768D9" w:rsidRPr="00F768D9" w:rsidRDefault="00F768D9" w:rsidP="00F768D9">
            <w:pPr>
              <w:rPr>
                <w:iCs/>
              </w:rPr>
            </w:pPr>
            <w:r w:rsidRPr="00F768D9">
              <w:rPr>
                <w:iCs/>
              </w:rPr>
              <w:t xml:space="preserve">  0.00</w:t>
            </w:r>
          </w:p>
        </w:tc>
      </w:tr>
      <w:tr w:rsidR="00F768D9" w:rsidRPr="005A7234" w14:paraId="304E6506" w14:textId="6C3DD7F9" w:rsidTr="00F2108F">
        <w:tc>
          <w:tcPr>
            <w:tcW w:w="5225" w:type="dxa"/>
          </w:tcPr>
          <w:p w14:paraId="0D6B8E44" w14:textId="16BA6EF4" w:rsidR="00F768D9" w:rsidRPr="005A7234" w:rsidRDefault="00F768D9" w:rsidP="00F768D9">
            <w:pPr>
              <w:rPr>
                <w:iCs/>
              </w:rPr>
            </w:pPr>
            <w:r>
              <w:rPr>
                <w:iCs/>
              </w:rPr>
              <w:t>Annual trips with one-year lag prior to count</w:t>
            </w:r>
          </w:p>
        </w:tc>
        <w:tc>
          <w:tcPr>
            <w:tcW w:w="1251" w:type="dxa"/>
          </w:tcPr>
          <w:p w14:paraId="723D8D0F" w14:textId="77777777" w:rsidR="00F768D9" w:rsidRPr="005A7234" w:rsidRDefault="00F768D9" w:rsidP="00F768D9">
            <w:pPr>
              <w:rPr>
                <w:iCs/>
              </w:rPr>
            </w:pPr>
            <w:r w:rsidRPr="005A7234">
              <w:rPr>
                <w:iCs/>
              </w:rPr>
              <w:t xml:space="preserve">11 </w:t>
            </w:r>
          </w:p>
        </w:tc>
        <w:tc>
          <w:tcPr>
            <w:tcW w:w="968" w:type="dxa"/>
          </w:tcPr>
          <w:p w14:paraId="3E5967CB" w14:textId="77777777" w:rsidR="00F768D9" w:rsidRPr="005A7234" w:rsidRDefault="00F768D9" w:rsidP="00F768D9">
            <w:pPr>
              <w:rPr>
                <w:iCs/>
              </w:rPr>
            </w:pPr>
            <w:r w:rsidRPr="005A7234">
              <w:rPr>
                <w:iCs/>
              </w:rPr>
              <w:t>3150.99</w:t>
            </w:r>
          </w:p>
        </w:tc>
        <w:tc>
          <w:tcPr>
            <w:tcW w:w="946" w:type="dxa"/>
          </w:tcPr>
          <w:p w14:paraId="65210BAA" w14:textId="3D86B139" w:rsidR="00F768D9" w:rsidRPr="005A7234" w:rsidRDefault="00F768D9" w:rsidP="00F768D9">
            <w:pPr>
              <w:rPr>
                <w:iCs/>
              </w:rPr>
            </w:pPr>
            <w:r w:rsidRPr="00F768D9">
              <w:rPr>
                <w:iCs/>
              </w:rPr>
              <w:t xml:space="preserve">    39.13</w:t>
            </w:r>
          </w:p>
        </w:tc>
        <w:tc>
          <w:tcPr>
            <w:tcW w:w="960" w:type="dxa"/>
          </w:tcPr>
          <w:p w14:paraId="1B9357F5" w14:textId="64D2E51B" w:rsidR="00F768D9" w:rsidRPr="00F768D9" w:rsidRDefault="00F768D9" w:rsidP="00F768D9">
            <w:pPr>
              <w:rPr>
                <w:iCs/>
              </w:rPr>
            </w:pPr>
            <w:r w:rsidRPr="00F768D9">
              <w:rPr>
                <w:iCs/>
              </w:rPr>
              <w:t xml:space="preserve">  0.00</w:t>
            </w:r>
          </w:p>
        </w:tc>
      </w:tr>
      <w:tr w:rsidR="00F768D9" w:rsidRPr="005A7234" w14:paraId="47697AD9" w14:textId="7EA20613" w:rsidTr="00F2108F">
        <w:tc>
          <w:tcPr>
            <w:tcW w:w="5225" w:type="dxa"/>
          </w:tcPr>
          <w:p w14:paraId="4A86566B" w14:textId="1AB7414B" w:rsidR="00F768D9" w:rsidRPr="005A7234" w:rsidRDefault="00F768D9" w:rsidP="00F768D9">
            <w:pPr>
              <w:rPr>
                <w:iCs/>
              </w:rPr>
            </w:pPr>
            <w:r w:rsidRPr="005A7234">
              <w:rPr>
                <w:iCs/>
              </w:rPr>
              <w:t>Harvest</w:t>
            </w:r>
            <w:r>
              <w:rPr>
                <w:iCs/>
              </w:rPr>
              <w:t xml:space="preserve"> in year of count</w:t>
            </w:r>
            <w:r w:rsidRPr="005A7234">
              <w:rPr>
                <w:iCs/>
              </w:rPr>
              <w:t xml:space="preserve">      </w:t>
            </w:r>
          </w:p>
        </w:tc>
        <w:tc>
          <w:tcPr>
            <w:tcW w:w="1251" w:type="dxa"/>
          </w:tcPr>
          <w:p w14:paraId="1EAE2C67" w14:textId="77777777" w:rsidR="00F768D9" w:rsidRPr="005A7234" w:rsidRDefault="00F768D9" w:rsidP="00F768D9">
            <w:pPr>
              <w:rPr>
                <w:iCs/>
              </w:rPr>
            </w:pPr>
            <w:r w:rsidRPr="005A7234">
              <w:rPr>
                <w:iCs/>
              </w:rPr>
              <w:t xml:space="preserve">11 </w:t>
            </w:r>
          </w:p>
        </w:tc>
        <w:tc>
          <w:tcPr>
            <w:tcW w:w="968" w:type="dxa"/>
          </w:tcPr>
          <w:p w14:paraId="1AEA239E" w14:textId="77777777" w:rsidR="00F768D9" w:rsidRPr="005A7234" w:rsidRDefault="00F768D9" w:rsidP="00F768D9">
            <w:pPr>
              <w:rPr>
                <w:iCs/>
              </w:rPr>
            </w:pPr>
            <w:r w:rsidRPr="005A7234">
              <w:rPr>
                <w:iCs/>
              </w:rPr>
              <w:t>3154.27</w:t>
            </w:r>
          </w:p>
        </w:tc>
        <w:tc>
          <w:tcPr>
            <w:tcW w:w="946" w:type="dxa"/>
          </w:tcPr>
          <w:p w14:paraId="2E6ECFD6" w14:textId="25FED256" w:rsidR="00F768D9" w:rsidRPr="005A7234" w:rsidRDefault="00F768D9" w:rsidP="00F768D9">
            <w:pPr>
              <w:rPr>
                <w:iCs/>
              </w:rPr>
            </w:pPr>
            <w:r w:rsidRPr="00F768D9">
              <w:rPr>
                <w:iCs/>
              </w:rPr>
              <w:t xml:space="preserve">    42.41</w:t>
            </w:r>
          </w:p>
        </w:tc>
        <w:tc>
          <w:tcPr>
            <w:tcW w:w="960" w:type="dxa"/>
          </w:tcPr>
          <w:p w14:paraId="28D01053" w14:textId="09AC226A" w:rsidR="00F768D9" w:rsidRPr="00F768D9" w:rsidRDefault="00F768D9" w:rsidP="00F768D9">
            <w:pPr>
              <w:rPr>
                <w:iCs/>
              </w:rPr>
            </w:pPr>
            <w:r w:rsidRPr="00F768D9">
              <w:rPr>
                <w:iCs/>
              </w:rPr>
              <w:t xml:space="preserve">  0.00</w:t>
            </w:r>
          </w:p>
        </w:tc>
      </w:tr>
      <w:tr w:rsidR="00F768D9" w:rsidRPr="005A7234" w14:paraId="6CDBF759" w14:textId="510EF8B9" w:rsidTr="00F2108F">
        <w:tc>
          <w:tcPr>
            <w:tcW w:w="5225" w:type="dxa"/>
          </w:tcPr>
          <w:p w14:paraId="349AAAFA" w14:textId="05870AD0" w:rsidR="00F768D9" w:rsidRPr="005A7234" w:rsidRDefault="00F768D9" w:rsidP="00F768D9">
            <w:pPr>
              <w:rPr>
                <w:iCs/>
              </w:rPr>
            </w:pPr>
            <w:r w:rsidRPr="005A7234">
              <w:rPr>
                <w:iCs/>
              </w:rPr>
              <w:t>Landings</w:t>
            </w:r>
            <w:r>
              <w:rPr>
                <w:iCs/>
              </w:rPr>
              <w:t xml:space="preserve"> with </w:t>
            </w:r>
            <w:proofErr w:type="gramStart"/>
            <w:r>
              <w:rPr>
                <w:iCs/>
              </w:rPr>
              <w:t>one year</w:t>
            </w:r>
            <w:proofErr w:type="gramEnd"/>
            <w:r>
              <w:rPr>
                <w:iCs/>
              </w:rPr>
              <w:t xml:space="preserve"> lag prior to count</w:t>
            </w:r>
          </w:p>
        </w:tc>
        <w:tc>
          <w:tcPr>
            <w:tcW w:w="1251" w:type="dxa"/>
          </w:tcPr>
          <w:p w14:paraId="2C9E11FD" w14:textId="77777777" w:rsidR="00F768D9" w:rsidRPr="005A7234" w:rsidRDefault="00F768D9" w:rsidP="00F768D9">
            <w:pPr>
              <w:rPr>
                <w:iCs/>
              </w:rPr>
            </w:pPr>
            <w:r w:rsidRPr="005A7234">
              <w:rPr>
                <w:iCs/>
              </w:rPr>
              <w:t xml:space="preserve">11 </w:t>
            </w:r>
          </w:p>
        </w:tc>
        <w:tc>
          <w:tcPr>
            <w:tcW w:w="968" w:type="dxa"/>
          </w:tcPr>
          <w:p w14:paraId="4724D03B" w14:textId="77777777" w:rsidR="00F768D9" w:rsidRPr="005A7234" w:rsidRDefault="00F768D9" w:rsidP="00F768D9">
            <w:pPr>
              <w:rPr>
                <w:iCs/>
              </w:rPr>
            </w:pPr>
            <w:r w:rsidRPr="005A7234">
              <w:rPr>
                <w:iCs/>
              </w:rPr>
              <w:t>3155.57</w:t>
            </w:r>
          </w:p>
        </w:tc>
        <w:tc>
          <w:tcPr>
            <w:tcW w:w="946" w:type="dxa"/>
          </w:tcPr>
          <w:p w14:paraId="56197A9E" w14:textId="0E240E19" w:rsidR="00F768D9" w:rsidRPr="005A7234" w:rsidRDefault="00F768D9" w:rsidP="00F768D9">
            <w:pPr>
              <w:rPr>
                <w:iCs/>
              </w:rPr>
            </w:pPr>
            <w:r w:rsidRPr="00F768D9">
              <w:rPr>
                <w:iCs/>
              </w:rPr>
              <w:t xml:space="preserve">    43.71</w:t>
            </w:r>
          </w:p>
        </w:tc>
        <w:tc>
          <w:tcPr>
            <w:tcW w:w="960" w:type="dxa"/>
          </w:tcPr>
          <w:p w14:paraId="4668B05E" w14:textId="2BB0FBAD" w:rsidR="00F768D9" w:rsidRPr="00F768D9" w:rsidRDefault="00F768D9" w:rsidP="00F768D9">
            <w:pPr>
              <w:rPr>
                <w:iCs/>
              </w:rPr>
            </w:pPr>
            <w:r w:rsidRPr="00F768D9">
              <w:rPr>
                <w:iCs/>
              </w:rPr>
              <w:t xml:space="preserve">  0.00</w:t>
            </w:r>
          </w:p>
        </w:tc>
      </w:tr>
      <w:tr w:rsidR="00F768D9" w:rsidRPr="005A7234" w14:paraId="40134F94" w14:textId="3942D3DA" w:rsidTr="00F2108F">
        <w:tc>
          <w:tcPr>
            <w:tcW w:w="5225" w:type="dxa"/>
          </w:tcPr>
          <w:p w14:paraId="4DACFD4E" w14:textId="6275A141" w:rsidR="00F768D9" w:rsidRPr="005A7234" w:rsidRDefault="00F768D9" w:rsidP="00F768D9">
            <w:pPr>
              <w:rPr>
                <w:iCs/>
              </w:rPr>
            </w:pPr>
            <w:r>
              <w:rPr>
                <w:iCs/>
              </w:rPr>
              <w:t>Total trips in year of count</w:t>
            </w:r>
          </w:p>
        </w:tc>
        <w:tc>
          <w:tcPr>
            <w:tcW w:w="1251" w:type="dxa"/>
          </w:tcPr>
          <w:p w14:paraId="007E6970" w14:textId="77777777" w:rsidR="00F768D9" w:rsidRPr="005A7234" w:rsidRDefault="00F768D9" w:rsidP="00F768D9">
            <w:pPr>
              <w:rPr>
                <w:iCs/>
              </w:rPr>
            </w:pPr>
            <w:r w:rsidRPr="005A7234">
              <w:rPr>
                <w:iCs/>
              </w:rPr>
              <w:t xml:space="preserve">11 </w:t>
            </w:r>
          </w:p>
        </w:tc>
        <w:tc>
          <w:tcPr>
            <w:tcW w:w="968" w:type="dxa"/>
          </w:tcPr>
          <w:p w14:paraId="0C9FA7D6" w14:textId="77777777" w:rsidR="00F768D9" w:rsidRPr="005A7234" w:rsidRDefault="00F768D9" w:rsidP="00F768D9">
            <w:pPr>
              <w:rPr>
                <w:iCs/>
              </w:rPr>
            </w:pPr>
            <w:r w:rsidRPr="005A7234">
              <w:rPr>
                <w:iCs/>
              </w:rPr>
              <w:t>3156.14</w:t>
            </w:r>
          </w:p>
        </w:tc>
        <w:tc>
          <w:tcPr>
            <w:tcW w:w="946" w:type="dxa"/>
          </w:tcPr>
          <w:p w14:paraId="51BFD31C" w14:textId="286BEC29" w:rsidR="00F768D9" w:rsidRPr="005A7234" w:rsidRDefault="00F768D9" w:rsidP="00F768D9">
            <w:pPr>
              <w:rPr>
                <w:iCs/>
              </w:rPr>
            </w:pPr>
            <w:r w:rsidRPr="00F768D9">
              <w:rPr>
                <w:iCs/>
              </w:rPr>
              <w:t xml:space="preserve">    44.28</w:t>
            </w:r>
          </w:p>
        </w:tc>
        <w:tc>
          <w:tcPr>
            <w:tcW w:w="960" w:type="dxa"/>
          </w:tcPr>
          <w:p w14:paraId="53C61388" w14:textId="3FB3D40B" w:rsidR="00F768D9" w:rsidRPr="00F768D9" w:rsidRDefault="00F768D9" w:rsidP="00F768D9">
            <w:pPr>
              <w:rPr>
                <w:iCs/>
              </w:rPr>
            </w:pPr>
            <w:r w:rsidRPr="00F768D9">
              <w:rPr>
                <w:iCs/>
              </w:rPr>
              <w:t xml:space="preserve">  0.00</w:t>
            </w:r>
          </w:p>
        </w:tc>
      </w:tr>
      <w:tr w:rsidR="00F768D9" w:rsidRPr="005A7234" w14:paraId="41D4DC30" w14:textId="70E8313A" w:rsidTr="00F2108F">
        <w:tc>
          <w:tcPr>
            <w:tcW w:w="5225" w:type="dxa"/>
          </w:tcPr>
          <w:p w14:paraId="3FE0B61C" w14:textId="7CCBEAF0" w:rsidR="00F768D9" w:rsidRPr="005A7234" w:rsidRDefault="00F768D9" w:rsidP="00F768D9">
            <w:pPr>
              <w:rPr>
                <w:iCs/>
              </w:rPr>
            </w:pPr>
            <w:r>
              <w:rPr>
                <w:iCs/>
              </w:rPr>
              <w:t>Annual discharge with two-year lag prior to count</w:t>
            </w:r>
          </w:p>
        </w:tc>
        <w:tc>
          <w:tcPr>
            <w:tcW w:w="1251" w:type="dxa"/>
          </w:tcPr>
          <w:p w14:paraId="2AB725BE" w14:textId="77777777" w:rsidR="00F768D9" w:rsidRPr="005A7234" w:rsidRDefault="00F768D9" w:rsidP="00F768D9">
            <w:pPr>
              <w:rPr>
                <w:iCs/>
              </w:rPr>
            </w:pPr>
            <w:r w:rsidRPr="005A7234">
              <w:rPr>
                <w:iCs/>
              </w:rPr>
              <w:t xml:space="preserve">11 </w:t>
            </w:r>
          </w:p>
        </w:tc>
        <w:tc>
          <w:tcPr>
            <w:tcW w:w="968" w:type="dxa"/>
          </w:tcPr>
          <w:p w14:paraId="4F2FAE22" w14:textId="77777777" w:rsidR="00F768D9" w:rsidRPr="005A7234" w:rsidRDefault="00F768D9" w:rsidP="00F768D9">
            <w:pPr>
              <w:rPr>
                <w:iCs/>
              </w:rPr>
            </w:pPr>
            <w:r w:rsidRPr="005A7234">
              <w:rPr>
                <w:iCs/>
              </w:rPr>
              <w:t>3156.40</w:t>
            </w:r>
          </w:p>
        </w:tc>
        <w:tc>
          <w:tcPr>
            <w:tcW w:w="946" w:type="dxa"/>
          </w:tcPr>
          <w:p w14:paraId="32A114D1" w14:textId="40B7F80C" w:rsidR="00F768D9" w:rsidRPr="005A7234" w:rsidRDefault="00F768D9" w:rsidP="00F768D9">
            <w:pPr>
              <w:rPr>
                <w:iCs/>
              </w:rPr>
            </w:pPr>
            <w:r w:rsidRPr="00F768D9">
              <w:rPr>
                <w:iCs/>
              </w:rPr>
              <w:t xml:space="preserve">    44.54</w:t>
            </w:r>
          </w:p>
        </w:tc>
        <w:tc>
          <w:tcPr>
            <w:tcW w:w="960" w:type="dxa"/>
          </w:tcPr>
          <w:p w14:paraId="16B582B2" w14:textId="70DA8CAD" w:rsidR="00F768D9" w:rsidRPr="00F768D9" w:rsidRDefault="00F768D9" w:rsidP="00F768D9">
            <w:pPr>
              <w:rPr>
                <w:iCs/>
              </w:rPr>
            </w:pPr>
            <w:r w:rsidRPr="00F768D9">
              <w:rPr>
                <w:iCs/>
              </w:rPr>
              <w:t xml:space="preserve">  0.00</w:t>
            </w:r>
          </w:p>
        </w:tc>
      </w:tr>
      <w:tr w:rsidR="00F768D9" w:rsidRPr="00CD2E89" w14:paraId="16124DE0" w14:textId="4C63AD9F" w:rsidTr="00F2108F">
        <w:tc>
          <w:tcPr>
            <w:tcW w:w="5225" w:type="dxa"/>
          </w:tcPr>
          <w:p w14:paraId="1E1007FD" w14:textId="5F8BB624" w:rsidR="00F768D9" w:rsidRPr="005A7234" w:rsidRDefault="00F768D9" w:rsidP="00F768D9">
            <w:pPr>
              <w:rPr>
                <w:iCs/>
              </w:rPr>
            </w:pPr>
            <w:r>
              <w:rPr>
                <w:iCs/>
              </w:rPr>
              <w:t xml:space="preserve">Annual total discharge with </w:t>
            </w:r>
            <w:proofErr w:type="gramStart"/>
            <w:r>
              <w:rPr>
                <w:iCs/>
              </w:rPr>
              <w:t>two year</w:t>
            </w:r>
            <w:proofErr w:type="gramEnd"/>
            <w:r>
              <w:rPr>
                <w:iCs/>
              </w:rPr>
              <w:t xml:space="preserve"> lag prior to count</w:t>
            </w:r>
          </w:p>
        </w:tc>
        <w:tc>
          <w:tcPr>
            <w:tcW w:w="1251" w:type="dxa"/>
          </w:tcPr>
          <w:p w14:paraId="680F339F" w14:textId="77777777" w:rsidR="00F768D9" w:rsidRPr="005A7234" w:rsidRDefault="00F768D9" w:rsidP="00F768D9">
            <w:pPr>
              <w:rPr>
                <w:iCs/>
              </w:rPr>
            </w:pPr>
            <w:r w:rsidRPr="005A7234">
              <w:rPr>
                <w:iCs/>
              </w:rPr>
              <w:t xml:space="preserve">11 </w:t>
            </w:r>
          </w:p>
        </w:tc>
        <w:tc>
          <w:tcPr>
            <w:tcW w:w="968" w:type="dxa"/>
          </w:tcPr>
          <w:p w14:paraId="2A3C5C3D" w14:textId="77777777" w:rsidR="00F768D9" w:rsidRPr="005A7234" w:rsidRDefault="00F768D9" w:rsidP="00F768D9">
            <w:pPr>
              <w:rPr>
                <w:iCs/>
              </w:rPr>
            </w:pPr>
            <w:r w:rsidRPr="005A7234">
              <w:rPr>
                <w:iCs/>
              </w:rPr>
              <w:t>3156.44</w:t>
            </w:r>
          </w:p>
        </w:tc>
        <w:tc>
          <w:tcPr>
            <w:tcW w:w="946" w:type="dxa"/>
          </w:tcPr>
          <w:p w14:paraId="1E002478" w14:textId="378ACB45" w:rsidR="00F768D9" w:rsidRPr="005A7234" w:rsidRDefault="00F768D9" w:rsidP="00F768D9">
            <w:pPr>
              <w:rPr>
                <w:iCs/>
              </w:rPr>
            </w:pPr>
            <w:r w:rsidRPr="00F768D9">
              <w:rPr>
                <w:iCs/>
              </w:rPr>
              <w:t xml:space="preserve">    44.57</w:t>
            </w:r>
          </w:p>
        </w:tc>
        <w:tc>
          <w:tcPr>
            <w:tcW w:w="960" w:type="dxa"/>
          </w:tcPr>
          <w:p w14:paraId="27088721" w14:textId="0B53AB28" w:rsidR="00F768D9" w:rsidRPr="00F768D9" w:rsidRDefault="00F768D9" w:rsidP="00F768D9">
            <w:pPr>
              <w:rPr>
                <w:iCs/>
              </w:rPr>
            </w:pPr>
            <w:r w:rsidRPr="00F768D9">
              <w:rPr>
                <w:iCs/>
              </w:rPr>
              <w:t xml:space="preserve">  0.00</w:t>
            </w:r>
          </w:p>
        </w:tc>
      </w:tr>
    </w:tbl>
    <w:p w14:paraId="11D7AA4B" w14:textId="77777777" w:rsidR="00F41CC3" w:rsidRDefault="00F41CC3" w:rsidP="00D17BB4">
      <w:pPr>
        <w:spacing w:line="240" w:lineRule="auto"/>
        <w:rPr>
          <w:iCs/>
        </w:rPr>
      </w:pPr>
    </w:p>
    <w:p w14:paraId="2F62CC35" w14:textId="3798CB79" w:rsidR="00D17BB4" w:rsidRDefault="00D17BB4" w:rsidP="00F2108F">
      <w:pPr>
        <w:spacing w:after="0" w:line="240" w:lineRule="auto"/>
        <w:rPr>
          <w:iCs/>
        </w:rPr>
      </w:pPr>
      <w:r>
        <w:rPr>
          <w:iCs/>
        </w:rPr>
        <w:t xml:space="preserve">Table 4. Model results for the best fitting GLM model (Table </w:t>
      </w:r>
      <w:r w:rsidR="00B913CB">
        <w:rPr>
          <w:iCs/>
        </w:rPr>
        <w:t>3</w:t>
      </w:r>
      <w:r>
        <w:rPr>
          <w:iCs/>
        </w:rPr>
        <w:t>) where oyster counts = period * site + locality + annual discharge with 1 year la</w:t>
      </w:r>
      <w:r w:rsidRPr="00D17BB4">
        <w:rPr>
          <w:rFonts w:cstheme="minorHAnsi"/>
          <w:iCs/>
        </w:rPr>
        <w:t xml:space="preserve">g </w:t>
      </w:r>
      <w:r w:rsidRPr="00D17BB4">
        <w:rPr>
          <w:rStyle w:val="gnkrckgcgsb"/>
          <w:rFonts w:cstheme="minorHAnsi"/>
          <w:color w:val="000000"/>
          <w:bdr w:val="none" w:sz="0" w:space="0" w:color="auto" w:frame="1"/>
        </w:rPr>
        <w:t>+</w:t>
      </w:r>
      <w:r w:rsidRPr="00D17BB4">
        <w:rPr>
          <w:rFonts w:cstheme="minorHAnsi"/>
          <w:iCs/>
        </w:rPr>
        <w:t xml:space="preserve"> </w:t>
      </w:r>
      <w:proofErr w:type="gramStart"/>
      <w:r w:rsidRPr="00D17BB4">
        <w:rPr>
          <w:rFonts w:cstheme="minorHAnsi"/>
          <w:iCs/>
        </w:rPr>
        <w:t>o</w:t>
      </w:r>
      <w:r>
        <w:rPr>
          <w:iCs/>
        </w:rPr>
        <w:t>ffset(</w:t>
      </w:r>
      <w:proofErr w:type="gramEnd"/>
      <w:r>
        <w:rPr>
          <w:iCs/>
        </w:rPr>
        <w:t>log(transect length)).  Parameter estimates are on log scale.</w:t>
      </w:r>
    </w:p>
    <w:tbl>
      <w:tblPr>
        <w:tblStyle w:val="TableGrid"/>
        <w:tblW w:w="0" w:type="auto"/>
        <w:tblLook w:val="04A0" w:firstRow="1" w:lastRow="0" w:firstColumn="1" w:lastColumn="0" w:noHBand="0" w:noVBand="1"/>
      </w:tblPr>
      <w:tblGrid>
        <w:gridCol w:w="1558"/>
        <w:gridCol w:w="1558"/>
        <w:gridCol w:w="1558"/>
        <w:gridCol w:w="1558"/>
        <w:gridCol w:w="1559"/>
      </w:tblGrid>
      <w:tr w:rsidR="00D17BB4" w:rsidRPr="00AB2625" w14:paraId="2F4FC74D" w14:textId="77777777" w:rsidTr="00AB2625">
        <w:tc>
          <w:tcPr>
            <w:tcW w:w="1558" w:type="dxa"/>
          </w:tcPr>
          <w:p w14:paraId="637DE923" w14:textId="674260F2" w:rsidR="00D17BB4" w:rsidRPr="00AB2625" w:rsidRDefault="00D17BB4" w:rsidP="00F2108F">
            <w:pPr>
              <w:rPr>
                <w:rFonts w:cstheme="minorHAnsi"/>
                <w:color w:val="222222"/>
                <w:shd w:val="clear" w:color="auto" w:fill="FFFFFF"/>
              </w:rPr>
            </w:pPr>
            <w:r w:rsidRPr="00AB2625">
              <w:rPr>
                <w:rFonts w:cstheme="minorHAnsi"/>
                <w:color w:val="222222"/>
                <w:shd w:val="clear" w:color="auto" w:fill="FFFFFF"/>
              </w:rPr>
              <w:t xml:space="preserve">             </w:t>
            </w:r>
          </w:p>
        </w:tc>
        <w:tc>
          <w:tcPr>
            <w:tcW w:w="1558" w:type="dxa"/>
          </w:tcPr>
          <w:p w14:paraId="7065D5D4" w14:textId="2A18B176" w:rsidR="00D17BB4" w:rsidRPr="00AB2625" w:rsidRDefault="00D17BB4" w:rsidP="00F2108F">
            <w:pPr>
              <w:rPr>
                <w:rFonts w:cstheme="minorHAnsi"/>
                <w:color w:val="222222"/>
                <w:shd w:val="clear" w:color="auto" w:fill="FFFFFF"/>
              </w:rPr>
            </w:pPr>
            <w:r w:rsidRPr="00AB2625">
              <w:rPr>
                <w:rFonts w:cstheme="minorHAnsi"/>
                <w:color w:val="222222"/>
                <w:shd w:val="clear" w:color="auto" w:fill="FFFFFF"/>
              </w:rPr>
              <w:t>Estimate</w:t>
            </w:r>
          </w:p>
        </w:tc>
        <w:tc>
          <w:tcPr>
            <w:tcW w:w="1558" w:type="dxa"/>
          </w:tcPr>
          <w:p w14:paraId="0DC9185C" w14:textId="1D44EF64" w:rsidR="00D17BB4" w:rsidRPr="00AB2625" w:rsidRDefault="00D17BB4" w:rsidP="00F2108F">
            <w:pPr>
              <w:rPr>
                <w:rFonts w:cstheme="minorHAnsi"/>
                <w:color w:val="222222"/>
                <w:shd w:val="clear" w:color="auto" w:fill="FFFFFF"/>
              </w:rPr>
            </w:pPr>
            <w:r w:rsidRPr="00AB2625">
              <w:rPr>
                <w:rFonts w:cstheme="minorHAnsi"/>
                <w:color w:val="222222"/>
                <w:shd w:val="clear" w:color="auto" w:fill="FFFFFF"/>
              </w:rPr>
              <w:t>Std. Error</w:t>
            </w:r>
          </w:p>
        </w:tc>
        <w:tc>
          <w:tcPr>
            <w:tcW w:w="1558" w:type="dxa"/>
          </w:tcPr>
          <w:p w14:paraId="76B83C16" w14:textId="0A2FEE11" w:rsidR="00D17BB4" w:rsidRPr="00AB2625" w:rsidRDefault="00D17BB4" w:rsidP="00F2108F">
            <w:pPr>
              <w:rPr>
                <w:rFonts w:cstheme="minorHAnsi"/>
                <w:color w:val="222222"/>
                <w:shd w:val="clear" w:color="auto" w:fill="FFFFFF"/>
              </w:rPr>
            </w:pPr>
            <w:r w:rsidRPr="00AB2625">
              <w:rPr>
                <w:rFonts w:cstheme="minorHAnsi"/>
                <w:color w:val="222222"/>
                <w:shd w:val="clear" w:color="auto" w:fill="FFFFFF"/>
              </w:rPr>
              <w:t>z value</w:t>
            </w:r>
          </w:p>
        </w:tc>
        <w:tc>
          <w:tcPr>
            <w:tcW w:w="1559" w:type="dxa"/>
          </w:tcPr>
          <w:p w14:paraId="14E620D0" w14:textId="4B0A5BF6" w:rsidR="00D17BB4" w:rsidRPr="00AB2625" w:rsidRDefault="00D17BB4" w:rsidP="00F2108F">
            <w:pPr>
              <w:rPr>
                <w:rFonts w:cstheme="minorHAnsi"/>
                <w:color w:val="222222"/>
                <w:shd w:val="clear" w:color="auto" w:fill="FFFFFF"/>
              </w:rPr>
            </w:pPr>
            <w:proofErr w:type="spellStart"/>
            <w:r w:rsidRPr="00AB2625">
              <w:rPr>
                <w:rFonts w:cstheme="minorHAnsi"/>
                <w:color w:val="222222"/>
                <w:shd w:val="clear" w:color="auto" w:fill="FFFFFF"/>
              </w:rPr>
              <w:t>Pr</w:t>
            </w:r>
            <w:proofErr w:type="spellEnd"/>
            <w:r w:rsidRPr="00AB2625">
              <w:rPr>
                <w:rFonts w:cstheme="minorHAnsi"/>
                <w:color w:val="222222"/>
                <w:shd w:val="clear" w:color="auto" w:fill="FFFFFF"/>
              </w:rPr>
              <w:t>(&gt;|z</w:t>
            </w:r>
            <w:proofErr w:type="gramStart"/>
            <w:r w:rsidRPr="00AB2625">
              <w:rPr>
                <w:rFonts w:cstheme="minorHAnsi"/>
                <w:color w:val="222222"/>
                <w:shd w:val="clear" w:color="auto" w:fill="FFFFFF"/>
              </w:rPr>
              <w:t xml:space="preserve">|)   </w:t>
            </w:r>
            <w:proofErr w:type="gramEnd"/>
            <w:r w:rsidRPr="00AB2625">
              <w:rPr>
                <w:rFonts w:cstheme="minorHAnsi"/>
                <w:color w:val="222222"/>
                <w:shd w:val="clear" w:color="auto" w:fill="FFFFFF"/>
              </w:rPr>
              <w:t xml:space="preserve"> </w:t>
            </w:r>
          </w:p>
        </w:tc>
      </w:tr>
      <w:tr w:rsidR="00D17BB4" w:rsidRPr="00AB2625" w14:paraId="1EF55B3B" w14:textId="77777777" w:rsidTr="00AB2625">
        <w:tc>
          <w:tcPr>
            <w:tcW w:w="1558" w:type="dxa"/>
          </w:tcPr>
          <w:p w14:paraId="229D9FAE" w14:textId="320CADFD" w:rsidR="00D17BB4" w:rsidRPr="00AB2625" w:rsidRDefault="00D17BB4" w:rsidP="00F2108F">
            <w:pPr>
              <w:rPr>
                <w:rFonts w:cstheme="minorHAnsi"/>
                <w:color w:val="222222"/>
                <w:shd w:val="clear" w:color="auto" w:fill="FFFFFF"/>
              </w:rPr>
            </w:pPr>
            <w:r w:rsidRPr="005A7234">
              <w:rPr>
                <w:iCs/>
              </w:rPr>
              <w:t xml:space="preserve">Intercept   </w:t>
            </w:r>
          </w:p>
        </w:tc>
        <w:tc>
          <w:tcPr>
            <w:tcW w:w="1558" w:type="dxa"/>
          </w:tcPr>
          <w:p w14:paraId="14038D5C"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4.79684    </w:t>
            </w:r>
          </w:p>
        </w:tc>
        <w:tc>
          <w:tcPr>
            <w:tcW w:w="1558" w:type="dxa"/>
          </w:tcPr>
          <w:p w14:paraId="6752D045"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0.15903  </w:t>
            </w:r>
          </w:p>
        </w:tc>
        <w:tc>
          <w:tcPr>
            <w:tcW w:w="1558" w:type="dxa"/>
          </w:tcPr>
          <w:p w14:paraId="6F0CDCB4"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30.163 </w:t>
            </w:r>
          </w:p>
        </w:tc>
        <w:tc>
          <w:tcPr>
            <w:tcW w:w="1559" w:type="dxa"/>
          </w:tcPr>
          <w:p w14:paraId="5B7BC5F9"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&lt; 2e-16 </w:t>
            </w:r>
          </w:p>
        </w:tc>
      </w:tr>
      <w:tr w:rsidR="00D17BB4" w:rsidRPr="00AB2625" w14:paraId="50CDD559" w14:textId="77777777" w:rsidTr="00AB2625">
        <w:tc>
          <w:tcPr>
            <w:tcW w:w="1558" w:type="dxa"/>
          </w:tcPr>
          <w:p w14:paraId="45B9ABE4" w14:textId="0A2FCFFF" w:rsidR="00D17BB4" w:rsidRPr="00AB2625" w:rsidRDefault="00D17BB4" w:rsidP="00D17BB4">
            <w:pPr>
              <w:rPr>
                <w:rFonts w:cstheme="minorHAnsi"/>
                <w:color w:val="222222"/>
                <w:shd w:val="clear" w:color="auto" w:fill="FFFFFF"/>
              </w:rPr>
            </w:pPr>
            <w:r>
              <w:rPr>
                <w:iCs/>
              </w:rPr>
              <w:t>P</w:t>
            </w:r>
            <w:r w:rsidRPr="005A7234">
              <w:rPr>
                <w:iCs/>
              </w:rPr>
              <w:t xml:space="preserve">eriod      </w:t>
            </w:r>
          </w:p>
        </w:tc>
        <w:tc>
          <w:tcPr>
            <w:tcW w:w="1558" w:type="dxa"/>
          </w:tcPr>
          <w:p w14:paraId="7F04324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-0.05847    </w:t>
            </w:r>
          </w:p>
        </w:tc>
        <w:tc>
          <w:tcPr>
            <w:tcW w:w="1558" w:type="dxa"/>
          </w:tcPr>
          <w:p w14:paraId="5F09AF93"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0.01138  </w:t>
            </w:r>
          </w:p>
        </w:tc>
        <w:tc>
          <w:tcPr>
            <w:tcW w:w="1558" w:type="dxa"/>
          </w:tcPr>
          <w:p w14:paraId="11A175E5"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-5.137 </w:t>
            </w:r>
          </w:p>
        </w:tc>
        <w:tc>
          <w:tcPr>
            <w:tcW w:w="1559" w:type="dxa"/>
          </w:tcPr>
          <w:p w14:paraId="7A347D59"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2.79e-07 </w:t>
            </w:r>
          </w:p>
        </w:tc>
      </w:tr>
      <w:tr w:rsidR="00D17BB4" w:rsidRPr="00AB2625" w14:paraId="47C28F37" w14:textId="77777777" w:rsidTr="00AB2625">
        <w:tc>
          <w:tcPr>
            <w:tcW w:w="1558" w:type="dxa"/>
          </w:tcPr>
          <w:p w14:paraId="037E894F" w14:textId="46DC9C64" w:rsidR="00D17BB4" w:rsidRPr="00AB2625" w:rsidRDefault="00D17BB4" w:rsidP="00D17BB4">
            <w:pPr>
              <w:rPr>
                <w:rFonts w:cstheme="minorHAnsi"/>
                <w:color w:val="222222"/>
                <w:shd w:val="clear" w:color="auto" w:fill="FFFFFF"/>
              </w:rPr>
            </w:pPr>
            <w:r>
              <w:rPr>
                <w:iCs/>
              </w:rPr>
              <w:t>Nearshore site</w:t>
            </w:r>
            <w:r w:rsidRPr="005A7234">
              <w:rPr>
                <w:iCs/>
              </w:rPr>
              <w:t xml:space="preserve">   </w:t>
            </w:r>
          </w:p>
        </w:tc>
        <w:tc>
          <w:tcPr>
            <w:tcW w:w="1558" w:type="dxa"/>
          </w:tcPr>
          <w:p w14:paraId="2866443D"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-1.63292    </w:t>
            </w:r>
          </w:p>
        </w:tc>
        <w:tc>
          <w:tcPr>
            <w:tcW w:w="1558" w:type="dxa"/>
          </w:tcPr>
          <w:p w14:paraId="765495E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0.18054  </w:t>
            </w:r>
          </w:p>
        </w:tc>
        <w:tc>
          <w:tcPr>
            <w:tcW w:w="1558" w:type="dxa"/>
          </w:tcPr>
          <w:p w14:paraId="26078C2C"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-9.044  </w:t>
            </w:r>
          </w:p>
        </w:tc>
        <w:tc>
          <w:tcPr>
            <w:tcW w:w="1559" w:type="dxa"/>
          </w:tcPr>
          <w:p w14:paraId="0A9931F4"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&lt; 2e-16 </w:t>
            </w:r>
          </w:p>
        </w:tc>
      </w:tr>
      <w:tr w:rsidR="00D17BB4" w:rsidRPr="00AB2625" w14:paraId="771A7BD9" w14:textId="77777777" w:rsidTr="00AB2625">
        <w:tc>
          <w:tcPr>
            <w:tcW w:w="1558" w:type="dxa"/>
          </w:tcPr>
          <w:p w14:paraId="0DFD0D4C" w14:textId="7A2036C4" w:rsidR="00D17BB4" w:rsidRPr="00AB2625" w:rsidRDefault="00D17BB4" w:rsidP="00D17BB4">
            <w:pPr>
              <w:rPr>
                <w:rFonts w:cstheme="minorHAnsi"/>
                <w:color w:val="222222"/>
                <w:shd w:val="clear" w:color="auto" w:fill="FFFFFF"/>
              </w:rPr>
            </w:pPr>
            <w:r>
              <w:rPr>
                <w:iCs/>
              </w:rPr>
              <w:t>Offshore site</w:t>
            </w:r>
          </w:p>
        </w:tc>
        <w:tc>
          <w:tcPr>
            <w:tcW w:w="1558" w:type="dxa"/>
          </w:tcPr>
          <w:p w14:paraId="3FF3C7B2"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-2.36720    </w:t>
            </w:r>
          </w:p>
        </w:tc>
        <w:tc>
          <w:tcPr>
            <w:tcW w:w="1558" w:type="dxa"/>
          </w:tcPr>
          <w:p w14:paraId="0640BC27"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0.19730 </w:t>
            </w:r>
          </w:p>
        </w:tc>
        <w:tc>
          <w:tcPr>
            <w:tcW w:w="1558" w:type="dxa"/>
          </w:tcPr>
          <w:p w14:paraId="7C7ED864"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-11.998 </w:t>
            </w:r>
          </w:p>
        </w:tc>
        <w:tc>
          <w:tcPr>
            <w:tcW w:w="1559" w:type="dxa"/>
          </w:tcPr>
          <w:p w14:paraId="29406552"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&lt; 2e-16</w:t>
            </w:r>
          </w:p>
        </w:tc>
      </w:tr>
      <w:tr w:rsidR="00D17BB4" w:rsidRPr="00AB2625" w14:paraId="20BB197B" w14:textId="77777777" w:rsidTr="00AB2625">
        <w:tc>
          <w:tcPr>
            <w:tcW w:w="1558" w:type="dxa"/>
          </w:tcPr>
          <w:p w14:paraId="4E0E2918" w14:textId="39A0A67F" w:rsidR="00D17BB4" w:rsidRPr="00AB2625" w:rsidRDefault="00D17BB4" w:rsidP="00D17BB4">
            <w:pPr>
              <w:rPr>
                <w:rFonts w:cstheme="minorHAnsi"/>
                <w:color w:val="222222"/>
                <w:shd w:val="clear" w:color="auto" w:fill="FFFFFF"/>
              </w:rPr>
            </w:pPr>
            <w:r>
              <w:rPr>
                <w:iCs/>
              </w:rPr>
              <w:t>Corrigan’s Reef</w:t>
            </w:r>
          </w:p>
        </w:tc>
        <w:tc>
          <w:tcPr>
            <w:tcW w:w="1558" w:type="dxa"/>
          </w:tcPr>
          <w:p w14:paraId="104B61E7"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0.35860    </w:t>
            </w:r>
          </w:p>
        </w:tc>
        <w:tc>
          <w:tcPr>
            <w:tcW w:w="1558" w:type="dxa"/>
          </w:tcPr>
          <w:p w14:paraId="36F788C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0.16732 </w:t>
            </w:r>
          </w:p>
        </w:tc>
        <w:tc>
          <w:tcPr>
            <w:tcW w:w="1558" w:type="dxa"/>
          </w:tcPr>
          <w:p w14:paraId="5146F410"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2.143 </w:t>
            </w:r>
          </w:p>
        </w:tc>
        <w:tc>
          <w:tcPr>
            <w:tcW w:w="1559" w:type="dxa"/>
          </w:tcPr>
          <w:p w14:paraId="2A0DE560"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0.0321</w:t>
            </w:r>
          </w:p>
        </w:tc>
      </w:tr>
      <w:tr w:rsidR="00D17BB4" w:rsidRPr="00AB2625" w14:paraId="6340E406" w14:textId="77777777" w:rsidTr="00AB2625">
        <w:tc>
          <w:tcPr>
            <w:tcW w:w="1558" w:type="dxa"/>
          </w:tcPr>
          <w:p w14:paraId="44CD5A87" w14:textId="633C8E3E" w:rsidR="00D17BB4" w:rsidRPr="00AB2625" w:rsidRDefault="00D17BB4" w:rsidP="00D17BB4">
            <w:pPr>
              <w:rPr>
                <w:rFonts w:cstheme="minorHAnsi"/>
                <w:color w:val="222222"/>
                <w:shd w:val="clear" w:color="auto" w:fill="FFFFFF"/>
              </w:rPr>
            </w:pPr>
            <w:r>
              <w:rPr>
                <w:iCs/>
              </w:rPr>
              <w:t>Horseshoe Beach</w:t>
            </w:r>
            <w:r w:rsidRPr="005A7234">
              <w:rPr>
                <w:iCs/>
              </w:rPr>
              <w:t xml:space="preserve">  </w:t>
            </w:r>
          </w:p>
        </w:tc>
        <w:tc>
          <w:tcPr>
            <w:tcW w:w="1558" w:type="dxa"/>
          </w:tcPr>
          <w:p w14:paraId="1516B487"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-0.18998    </w:t>
            </w:r>
          </w:p>
        </w:tc>
        <w:tc>
          <w:tcPr>
            <w:tcW w:w="1558" w:type="dxa"/>
          </w:tcPr>
          <w:p w14:paraId="23185D7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0.17244 </w:t>
            </w:r>
          </w:p>
        </w:tc>
        <w:tc>
          <w:tcPr>
            <w:tcW w:w="1558" w:type="dxa"/>
          </w:tcPr>
          <w:p w14:paraId="78C6371B"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-1.102 </w:t>
            </w:r>
          </w:p>
        </w:tc>
        <w:tc>
          <w:tcPr>
            <w:tcW w:w="1559" w:type="dxa"/>
          </w:tcPr>
          <w:p w14:paraId="673CEC5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0.2706</w:t>
            </w:r>
          </w:p>
        </w:tc>
      </w:tr>
      <w:tr w:rsidR="00D17BB4" w:rsidRPr="00AB2625" w14:paraId="4B7C25A3" w14:textId="77777777" w:rsidTr="00AB2625">
        <w:tc>
          <w:tcPr>
            <w:tcW w:w="1558" w:type="dxa"/>
          </w:tcPr>
          <w:p w14:paraId="4B78985D" w14:textId="501E0E15" w:rsidR="00D17BB4" w:rsidRPr="00AB2625" w:rsidRDefault="00D17BB4" w:rsidP="00D17BB4">
            <w:pPr>
              <w:rPr>
                <w:rFonts w:cstheme="minorHAnsi"/>
                <w:color w:val="222222"/>
                <w:shd w:val="clear" w:color="auto" w:fill="FFFFFF"/>
              </w:rPr>
            </w:pPr>
            <w:r>
              <w:rPr>
                <w:iCs/>
              </w:rPr>
              <w:t>Lone Cabbage</w:t>
            </w:r>
          </w:p>
        </w:tc>
        <w:tc>
          <w:tcPr>
            <w:tcW w:w="1558" w:type="dxa"/>
          </w:tcPr>
          <w:p w14:paraId="6C7A0DFC"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-0.24087    </w:t>
            </w:r>
          </w:p>
        </w:tc>
        <w:tc>
          <w:tcPr>
            <w:tcW w:w="1558" w:type="dxa"/>
          </w:tcPr>
          <w:p w14:paraId="21777376"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0.15988 </w:t>
            </w:r>
          </w:p>
        </w:tc>
        <w:tc>
          <w:tcPr>
            <w:tcW w:w="1558" w:type="dxa"/>
          </w:tcPr>
          <w:p w14:paraId="7E953388"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-1.507 </w:t>
            </w:r>
          </w:p>
        </w:tc>
        <w:tc>
          <w:tcPr>
            <w:tcW w:w="1559" w:type="dxa"/>
          </w:tcPr>
          <w:p w14:paraId="3CE6D50E" w14:textId="77777777" w:rsidR="00D17BB4" w:rsidRPr="00AB2625" w:rsidRDefault="00D17BB4" w:rsidP="00D17BB4">
            <w:pPr>
              <w:rPr>
                <w:rFonts w:cstheme="minorHAnsi"/>
                <w:color w:val="222222"/>
                <w:shd w:val="clear" w:color="auto" w:fill="FFFFFF"/>
              </w:rPr>
            </w:pPr>
            <w:r w:rsidRPr="00AB2625">
              <w:rPr>
                <w:rFonts w:cstheme="minorHAnsi"/>
                <w:color w:val="222222"/>
                <w:shd w:val="clear" w:color="auto" w:fill="FFFFFF"/>
              </w:rPr>
              <w:t xml:space="preserve">  0.1319</w:t>
            </w:r>
          </w:p>
        </w:tc>
      </w:tr>
      <w:tr w:rsidR="00D17BB4" w:rsidRPr="00AB2625" w14:paraId="59BEEB47" w14:textId="77777777" w:rsidTr="00AB2625">
        <w:tc>
          <w:tcPr>
            <w:tcW w:w="1558" w:type="dxa"/>
          </w:tcPr>
          <w:p w14:paraId="74BCB5A7" w14:textId="5A893428" w:rsidR="00D17BB4" w:rsidRPr="00AB2625" w:rsidRDefault="00D17BB4" w:rsidP="00D17BB4">
            <w:pPr>
              <w:rPr>
                <w:rFonts w:cstheme="minorHAnsi"/>
                <w:color w:val="222222"/>
                <w:shd w:val="clear" w:color="auto" w:fill="FFFFFF"/>
              </w:rPr>
            </w:pPr>
            <w:r>
              <w:rPr>
                <w:rFonts w:cstheme="minorHAnsi"/>
                <w:color w:val="222222"/>
                <w:shd w:val="clear" w:color="auto" w:fill="FFFFFF"/>
              </w:rPr>
              <w:t xml:space="preserve">Annual river discharge with </w:t>
            </w:r>
            <w:proofErr w:type="gramStart"/>
            <w:r>
              <w:rPr>
                <w:rFonts w:cstheme="minorHAnsi"/>
                <w:color w:val="222222"/>
                <w:shd w:val="clear" w:color="auto" w:fill="FFFFFF"/>
              </w:rPr>
              <w:t>one year</w:t>
            </w:r>
            <w:proofErr w:type="gramEnd"/>
            <w:r>
              <w:rPr>
                <w:rFonts w:cstheme="minorHAnsi"/>
                <w:color w:val="222222"/>
                <w:shd w:val="clear" w:color="auto" w:fill="FFFFFF"/>
              </w:rPr>
              <w:t xml:space="preserve"> lag prior to count</w:t>
            </w:r>
            <w:r w:rsidRPr="00AB2625">
              <w:rPr>
                <w:rFonts w:cstheme="minorHAnsi"/>
                <w:color w:val="222222"/>
                <w:shd w:val="clear" w:color="auto" w:fill="FFFFFF"/>
              </w:rPr>
              <w:t xml:space="preserve">    </w:t>
            </w:r>
          </w:p>
        </w:tc>
        <w:tc>
          <w:tcPr>
            <w:tcW w:w="1558" w:type="dxa"/>
          </w:tcPr>
          <w:p w14:paraId="0691C6E6"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0.37620    </w:t>
            </w:r>
          </w:p>
        </w:tc>
        <w:tc>
          <w:tcPr>
            <w:tcW w:w="1558" w:type="dxa"/>
          </w:tcPr>
          <w:p w14:paraId="21882984"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0.05699 </w:t>
            </w:r>
          </w:p>
        </w:tc>
        <w:tc>
          <w:tcPr>
            <w:tcW w:w="1558" w:type="dxa"/>
          </w:tcPr>
          <w:p w14:paraId="7FAD7D1F"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6.602 </w:t>
            </w:r>
          </w:p>
        </w:tc>
        <w:tc>
          <w:tcPr>
            <w:tcW w:w="1559" w:type="dxa"/>
          </w:tcPr>
          <w:p w14:paraId="3DA61C1A"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4.06e-11</w:t>
            </w:r>
          </w:p>
        </w:tc>
      </w:tr>
      <w:tr w:rsidR="00D17BB4" w:rsidRPr="00AB2625" w14:paraId="6EC7511A" w14:textId="77777777" w:rsidTr="00AB2625">
        <w:tc>
          <w:tcPr>
            <w:tcW w:w="1558" w:type="dxa"/>
          </w:tcPr>
          <w:p w14:paraId="0C54EAB9" w14:textId="5CEDC18A" w:rsidR="00D17BB4" w:rsidRPr="00AB2625" w:rsidRDefault="00F2108F" w:rsidP="00683CF0">
            <w:pPr>
              <w:rPr>
                <w:rFonts w:cstheme="minorHAnsi"/>
                <w:color w:val="222222"/>
                <w:shd w:val="clear" w:color="auto" w:fill="FFFFFF"/>
              </w:rPr>
            </w:pPr>
            <w:r>
              <w:rPr>
                <w:rFonts w:cstheme="minorHAnsi"/>
                <w:color w:val="222222"/>
                <w:shd w:val="clear" w:color="auto" w:fill="FFFFFF"/>
              </w:rPr>
              <w:t>P</w:t>
            </w:r>
            <w:r w:rsidR="00D17BB4" w:rsidRPr="00AB2625">
              <w:rPr>
                <w:rFonts w:cstheme="minorHAnsi"/>
                <w:color w:val="222222"/>
                <w:shd w:val="clear" w:color="auto" w:fill="FFFFFF"/>
              </w:rPr>
              <w:t>eriod:</w:t>
            </w:r>
            <w:r>
              <w:rPr>
                <w:rFonts w:cstheme="minorHAnsi"/>
                <w:color w:val="222222"/>
                <w:shd w:val="clear" w:color="auto" w:fill="FFFFFF"/>
              </w:rPr>
              <w:t xml:space="preserve"> </w:t>
            </w:r>
            <w:r w:rsidR="00D17BB4" w:rsidRPr="00AB2625">
              <w:rPr>
                <w:rFonts w:cstheme="minorHAnsi"/>
                <w:color w:val="222222"/>
                <w:shd w:val="clear" w:color="auto" w:fill="FFFFFF"/>
              </w:rPr>
              <w:t>site</w:t>
            </w:r>
            <w:r>
              <w:rPr>
                <w:rFonts w:cstheme="minorHAnsi"/>
                <w:color w:val="222222"/>
                <w:shd w:val="clear" w:color="auto" w:fill="FFFFFF"/>
              </w:rPr>
              <w:t xml:space="preserve"> </w:t>
            </w:r>
            <w:r w:rsidR="00D17BB4" w:rsidRPr="00AB2625">
              <w:rPr>
                <w:rFonts w:cstheme="minorHAnsi"/>
                <w:color w:val="222222"/>
                <w:shd w:val="clear" w:color="auto" w:fill="FFFFFF"/>
              </w:rPr>
              <w:t>N</w:t>
            </w:r>
            <w:r>
              <w:rPr>
                <w:rFonts w:cstheme="minorHAnsi"/>
                <w:color w:val="222222"/>
                <w:shd w:val="clear" w:color="auto" w:fill="FFFFFF"/>
              </w:rPr>
              <w:t>earshore</w:t>
            </w:r>
            <w:r w:rsidR="00D17BB4" w:rsidRPr="00AB2625">
              <w:rPr>
                <w:rFonts w:cstheme="minorHAnsi"/>
                <w:color w:val="222222"/>
                <w:shd w:val="clear" w:color="auto" w:fill="FFFFFF"/>
              </w:rPr>
              <w:t xml:space="preserve"> </w:t>
            </w:r>
          </w:p>
        </w:tc>
        <w:tc>
          <w:tcPr>
            <w:tcW w:w="1558" w:type="dxa"/>
          </w:tcPr>
          <w:p w14:paraId="30BD6C36"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0.01920    </w:t>
            </w:r>
          </w:p>
        </w:tc>
        <w:tc>
          <w:tcPr>
            <w:tcW w:w="1558" w:type="dxa"/>
          </w:tcPr>
          <w:p w14:paraId="6DED2583"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0.01976 </w:t>
            </w:r>
          </w:p>
        </w:tc>
        <w:tc>
          <w:tcPr>
            <w:tcW w:w="1558" w:type="dxa"/>
          </w:tcPr>
          <w:p w14:paraId="3DC500E2"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0.971   </w:t>
            </w:r>
          </w:p>
        </w:tc>
        <w:tc>
          <w:tcPr>
            <w:tcW w:w="1559" w:type="dxa"/>
          </w:tcPr>
          <w:p w14:paraId="49BFC654"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0.3314</w:t>
            </w:r>
          </w:p>
        </w:tc>
      </w:tr>
      <w:tr w:rsidR="00D17BB4" w:rsidRPr="00AB2625" w14:paraId="2B56DB02" w14:textId="77777777" w:rsidTr="00AB2625">
        <w:tc>
          <w:tcPr>
            <w:tcW w:w="1558" w:type="dxa"/>
          </w:tcPr>
          <w:p w14:paraId="6F7F423C" w14:textId="64A5230D" w:rsidR="00D17BB4" w:rsidRPr="00AB2625" w:rsidRDefault="00F2108F" w:rsidP="00683CF0">
            <w:pPr>
              <w:rPr>
                <w:rFonts w:cstheme="minorHAnsi"/>
                <w:color w:val="222222"/>
                <w:shd w:val="clear" w:color="auto" w:fill="FFFFFF"/>
              </w:rPr>
            </w:pPr>
            <w:r>
              <w:rPr>
                <w:rFonts w:cstheme="minorHAnsi"/>
                <w:color w:val="222222"/>
                <w:shd w:val="clear" w:color="auto" w:fill="FFFFFF"/>
              </w:rPr>
              <w:t>P</w:t>
            </w:r>
            <w:r w:rsidR="00D17BB4" w:rsidRPr="00AB2625">
              <w:rPr>
                <w:rFonts w:cstheme="minorHAnsi"/>
                <w:color w:val="222222"/>
                <w:shd w:val="clear" w:color="auto" w:fill="FFFFFF"/>
              </w:rPr>
              <w:t>eriod:</w:t>
            </w:r>
            <w:r>
              <w:rPr>
                <w:rFonts w:cstheme="minorHAnsi"/>
                <w:color w:val="222222"/>
                <w:shd w:val="clear" w:color="auto" w:fill="FFFFFF"/>
              </w:rPr>
              <w:t xml:space="preserve"> </w:t>
            </w:r>
            <w:r w:rsidR="00D17BB4" w:rsidRPr="00AB2625">
              <w:rPr>
                <w:rFonts w:cstheme="minorHAnsi"/>
                <w:color w:val="222222"/>
                <w:shd w:val="clear" w:color="auto" w:fill="FFFFFF"/>
              </w:rPr>
              <w:t>site</w:t>
            </w:r>
            <w:r>
              <w:rPr>
                <w:rFonts w:cstheme="minorHAnsi"/>
                <w:color w:val="222222"/>
                <w:shd w:val="clear" w:color="auto" w:fill="FFFFFF"/>
              </w:rPr>
              <w:t xml:space="preserve"> </w:t>
            </w:r>
            <w:r w:rsidR="00D17BB4" w:rsidRPr="00AB2625">
              <w:rPr>
                <w:rFonts w:cstheme="minorHAnsi"/>
                <w:color w:val="222222"/>
                <w:shd w:val="clear" w:color="auto" w:fill="FFFFFF"/>
              </w:rPr>
              <w:t>O</w:t>
            </w:r>
            <w:r>
              <w:rPr>
                <w:rFonts w:cstheme="minorHAnsi"/>
                <w:color w:val="222222"/>
                <w:shd w:val="clear" w:color="auto" w:fill="FFFFFF"/>
              </w:rPr>
              <w:t>ffshore</w:t>
            </w:r>
            <w:r w:rsidR="00D17BB4" w:rsidRPr="00AB2625">
              <w:rPr>
                <w:rFonts w:cstheme="minorHAnsi"/>
                <w:color w:val="222222"/>
                <w:shd w:val="clear" w:color="auto" w:fill="FFFFFF"/>
              </w:rPr>
              <w:t xml:space="preserve"> </w:t>
            </w:r>
          </w:p>
        </w:tc>
        <w:tc>
          <w:tcPr>
            <w:tcW w:w="1558" w:type="dxa"/>
          </w:tcPr>
          <w:p w14:paraId="001CF84E"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0.04041    </w:t>
            </w:r>
          </w:p>
        </w:tc>
        <w:tc>
          <w:tcPr>
            <w:tcW w:w="1558" w:type="dxa"/>
          </w:tcPr>
          <w:p w14:paraId="726E693A"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0.02063 </w:t>
            </w:r>
          </w:p>
        </w:tc>
        <w:tc>
          <w:tcPr>
            <w:tcW w:w="1558" w:type="dxa"/>
          </w:tcPr>
          <w:p w14:paraId="10C7CC50"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 xml:space="preserve">  1.959   </w:t>
            </w:r>
          </w:p>
        </w:tc>
        <w:tc>
          <w:tcPr>
            <w:tcW w:w="1559" w:type="dxa"/>
          </w:tcPr>
          <w:p w14:paraId="5BF5CCB0" w14:textId="77777777" w:rsidR="00D17BB4" w:rsidRPr="00AB2625" w:rsidRDefault="00D17BB4" w:rsidP="00683CF0">
            <w:pPr>
              <w:rPr>
                <w:rFonts w:cstheme="minorHAnsi"/>
                <w:color w:val="222222"/>
                <w:shd w:val="clear" w:color="auto" w:fill="FFFFFF"/>
              </w:rPr>
            </w:pPr>
            <w:r w:rsidRPr="00AB2625">
              <w:rPr>
                <w:rFonts w:cstheme="minorHAnsi"/>
                <w:color w:val="222222"/>
                <w:shd w:val="clear" w:color="auto" w:fill="FFFFFF"/>
              </w:rPr>
              <w:t>0.0501</w:t>
            </w:r>
          </w:p>
        </w:tc>
      </w:tr>
    </w:tbl>
    <w:p w14:paraId="5C8A7A40" w14:textId="2160FBFA" w:rsidR="00D17BB4" w:rsidRDefault="00D17BB4">
      <w:pPr>
        <w:rPr>
          <w:rFonts w:cstheme="minorHAnsi"/>
          <w:color w:val="222222"/>
          <w:shd w:val="clear" w:color="auto" w:fill="FFFFFF"/>
        </w:rPr>
      </w:pPr>
      <w:r>
        <w:rPr>
          <w:rFonts w:cstheme="minorHAnsi"/>
          <w:color w:val="222222"/>
          <w:shd w:val="clear" w:color="auto" w:fill="FFFFFF"/>
        </w:rPr>
        <w:br w:type="page"/>
      </w:r>
    </w:p>
    <w:p w14:paraId="30742D5C" w14:textId="3008CC18" w:rsidR="003F4DD7" w:rsidRPr="003B7F76" w:rsidRDefault="003F4DD7" w:rsidP="003F4DD7">
      <w:pPr>
        <w:rPr>
          <w:rFonts w:cstheme="minorHAnsi"/>
          <w:i/>
          <w:iCs/>
          <w:color w:val="222222"/>
          <w:shd w:val="clear" w:color="auto" w:fill="FFFFFF"/>
        </w:rPr>
      </w:pPr>
      <w:commentRangeStart w:id="10"/>
      <w:r w:rsidRPr="003B7F76">
        <w:rPr>
          <w:rFonts w:cstheme="minorHAnsi"/>
          <w:i/>
          <w:iCs/>
          <w:color w:val="222222"/>
          <w:shd w:val="clear" w:color="auto" w:fill="FFFFFF"/>
        </w:rPr>
        <w:lastRenderedPageBreak/>
        <w:t>References</w:t>
      </w:r>
      <w:commentRangeEnd w:id="10"/>
      <w:r w:rsidR="00F768D9" w:rsidRPr="003B7F76">
        <w:rPr>
          <w:rStyle w:val="CommentReference"/>
          <w:rFonts w:cstheme="minorHAnsi"/>
        </w:rPr>
        <w:commentReference w:id="10"/>
      </w:r>
    </w:p>
    <w:p w14:paraId="2A24A61C" w14:textId="24F4CE81" w:rsidR="003D1D45" w:rsidRPr="003B7F76" w:rsidRDefault="003D1D45" w:rsidP="003F4DD7">
      <w:pPr>
        <w:rPr>
          <w:rFonts w:cstheme="minorHAnsi"/>
          <w:color w:val="222222"/>
          <w:shd w:val="clear" w:color="auto" w:fill="FFFFFF"/>
        </w:rPr>
      </w:pPr>
      <w:proofErr w:type="spellStart"/>
      <w:r w:rsidRPr="003B7F76">
        <w:rPr>
          <w:rFonts w:cstheme="minorHAnsi"/>
          <w:color w:val="222222"/>
          <w:sz w:val="20"/>
          <w:szCs w:val="20"/>
          <w:shd w:val="clear" w:color="auto" w:fill="FFFFFF"/>
        </w:rPr>
        <w:t>Bolker</w:t>
      </w:r>
      <w:proofErr w:type="spellEnd"/>
      <w:r w:rsidRPr="003B7F76">
        <w:rPr>
          <w:rFonts w:cstheme="minorHAnsi"/>
          <w:color w:val="222222"/>
          <w:sz w:val="20"/>
          <w:szCs w:val="20"/>
          <w:shd w:val="clear" w:color="auto" w:fill="FFFFFF"/>
        </w:rPr>
        <w:t>, B.M., 2008. </w:t>
      </w:r>
      <w:r w:rsidRPr="003B7F76">
        <w:rPr>
          <w:rFonts w:cstheme="minorHAnsi"/>
          <w:i/>
          <w:iCs/>
          <w:color w:val="222222"/>
          <w:sz w:val="20"/>
          <w:szCs w:val="20"/>
          <w:shd w:val="clear" w:color="auto" w:fill="FFFFFF"/>
        </w:rPr>
        <w:t>Ecological models and data in R</w:t>
      </w:r>
      <w:r w:rsidRPr="003B7F76">
        <w:rPr>
          <w:rFonts w:cstheme="minorHAnsi"/>
          <w:color w:val="222222"/>
          <w:sz w:val="20"/>
          <w:szCs w:val="20"/>
          <w:shd w:val="clear" w:color="auto" w:fill="FFFFFF"/>
        </w:rPr>
        <w:t>. Princeton University Press.</w:t>
      </w:r>
    </w:p>
    <w:p w14:paraId="165D0A31" w14:textId="6D13C2CA" w:rsidR="003F4DD7" w:rsidRPr="003B7F76" w:rsidRDefault="003F4DD7" w:rsidP="003F4DD7">
      <w:pPr>
        <w:rPr>
          <w:rFonts w:cstheme="minorHAnsi"/>
          <w:color w:val="222222"/>
          <w:shd w:val="clear" w:color="auto" w:fill="FFFFFF"/>
        </w:rPr>
      </w:pPr>
      <w:r w:rsidRPr="003B7F76">
        <w:rPr>
          <w:rFonts w:cstheme="minorHAnsi"/>
          <w:color w:val="222222"/>
          <w:shd w:val="clear" w:color="auto" w:fill="FFFFFF"/>
        </w:rPr>
        <w:t xml:space="preserve">Brooks, M.E., Kristensen, K., van </w:t>
      </w:r>
      <w:proofErr w:type="spellStart"/>
      <w:r w:rsidRPr="003B7F76">
        <w:rPr>
          <w:rFonts w:cstheme="minorHAnsi"/>
          <w:color w:val="222222"/>
          <w:shd w:val="clear" w:color="auto" w:fill="FFFFFF"/>
        </w:rPr>
        <w:t>Benthem</w:t>
      </w:r>
      <w:proofErr w:type="spellEnd"/>
      <w:r w:rsidRPr="003B7F76">
        <w:rPr>
          <w:rFonts w:cstheme="minorHAnsi"/>
          <w:color w:val="222222"/>
          <w:shd w:val="clear" w:color="auto" w:fill="FFFFFF"/>
        </w:rPr>
        <w:t xml:space="preserve">, K.J., Magnusson, A., Berg, C.W., Nielsen, A., </w:t>
      </w:r>
      <w:proofErr w:type="spellStart"/>
      <w:r w:rsidRPr="003B7F76">
        <w:rPr>
          <w:rFonts w:cstheme="minorHAnsi"/>
          <w:color w:val="222222"/>
          <w:shd w:val="clear" w:color="auto" w:fill="FFFFFF"/>
        </w:rPr>
        <w:t>Skaug</w:t>
      </w:r>
      <w:proofErr w:type="spellEnd"/>
      <w:r w:rsidRPr="003B7F76">
        <w:rPr>
          <w:rFonts w:cstheme="minorHAnsi"/>
          <w:color w:val="222222"/>
          <w:shd w:val="clear" w:color="auto" w:fill="FFFFFF"/>
        </w:rPr>
        <w:t xml:space="preserve">, H.J., </w:t>
      </w:r>
      <w:proofErr w:type="spellStart"/>
      <w:r w:rsidRPr="003B7F76">
        <w:rPr>
          <w:rFonts w:cstheme="minorHAnsi"/>
          <w:color w:val="222222"/>
          <w:shd w:val="clear" w:color="auto" w:fill="FFFFFF"/>
        </w:rPr>
        <w:t>Machler</w:t>
      </w:r>
      <w:proofErr w:type="spellEnd"/>
      <w:r w:rsidRPr="003B7F76">
        <w:rPr>
          <w:rFonts w:cstheme="minorHAnsi"/>
          <w:color w:val="222222"/>
          <w:shd w:val="clear" w:color="auto" w:fill="FFFFFF"/>
        </w:rPr>
        <w:t xml:space="preserve">, M. and </w:t>
      </w:r>
      <w:proofErr w:type="spellStart"/>
      <w:r w:rsidRPr="003B7F76">
        <w:rPr>
          <w:rFonts w:cstheme="minorHAnsi"/>
          <w:color w:val="222222"/>
          <w:shd w:val="clear" w:color="auto" w:fill="FFFFFF"/>
        </w:rPr>
        <w:t>Bolker</w:t>
      </w:r>
      <w:proofErr w:type="spellEnd"/>
      <w:r w:rsidRPr="003B7F76">
        <w:rPr>
          <w:rFonts w:cstheme="minorHAnsi"/>
          <w:color w:val="222222"/>
          <w:shd w:val="clear" w:color="auto" w:fill="FFFFFF"/>
        </w:rPr>
        <w:t xml:space="preserve">, B.M., 2017. </w:t>
      </w:r>
      <w:proofErr w:type="spellStart"/>
      <w:r w:rsidRPr="003B7F76">
        <w:rPr>
          <w:rFonts w:cstheme="minorHAnsi"/>
          <w:color w:val="222222"/>
          <w:shd w:val="clear" w:color="auto" w:fill="FFFFFF"/>
        </w:rPr>
        <w:t>glmmTMB</w:t>
      </w:r>
      <w:proofErr w:type="spellEnd"/>
      <w:r w:rsidRPr="003B7F76">
        <w:rPr>
          <w:rFonts w:cstheme="minorHAnsi"/>
          <w:color w:val="222222"/>
          <w:shd w:val="clear" w:color="auto" w:fill="FFFFFF"/>
        </w:rPr>
        <w:t xml:space="preserve"> balances speed and flexibility among packages for zero-inflated generalized linear mixed modeling. </w:t>
      </w:r>
      <w:r w:rsidRPr="003B7F76">
        <w:rPr>
          <w:rFonts w:cstheme="minorHAnsi"/>
          <w:i/>
          <w:iCs/>
          <w:color w:val="222222"/>
          <w:shd w:val="clear" w:color="auto" w:fill="FFFFFF"/>
        </w:rPr>
        <w:t>The R journal</w:t>
      </w:r>
      <w:r w:rsidRPr="003B7F76">
        <w:rPr>
          <w:rFonts w:cstheme="minorHAnsi"/>
          <w:color w:val="222222"/>
          <w:shd w:val="clear" w:color="auto" w:fill="FFFFFF"/>
        </w:rPr>
        <w:t>, </w:t>
      </w:r>
      <w:r w:rsidRPr="003B7F76">
        <w:rPr>
          <w:rFonts w:cstheme="minorHAnsi"/>
          <w:i/>
          <w:iCs/>
          <w:color w:val="222222"/>
          <w:shd w:val="clear" w:color="auto" w:fill="FFFFFF"/>
        </w:rPr>
        <w:t>9</w:t>
      </w:r>
      <w:r w:rsidRPr="003B7F76">
        <w:rPr>
          <w:rFonts w:cstheme="minorHAnsi"/>
          <w:color w:val="222222"/>
          <w:shd w:val="clear" w:color="auto" w:fill="FFFFFF"/>
        </w:rPr>
        <w:t>(2), pp.378-400.</w:t>
      </w:r>
    </w:p>
    <w:p w14:paraId="0A5CC675" w14:textId="53CB157F" w:rsidR="003F4DD7" w:rsidRPr="002D6487" w:rsidRDefault="003F4DD7" w:rsidP="003F4DD7">
      <w:pPr>
        <w:rPr>
          <w:rFonts w:cstheme="minorHAnsi"/>
          <w:color w:val="222222"/>
          <w:shd w:val="clear" w:color="auto" w:fill="FFFFFF"/>
        </w:rPr>
      </w:pPr>
      <w:r w:rsidRPr="003B7F76">
        <w:rPr>
          <w:rFonts w:cstheme="minorHAnsi"/>
          <w:color w:val="222222"/>
          <w:shd w:val="clear" w:color="auto" w:fill="FFFFFF"/>
        </w:rPr>
        <w:t>Buzan, D., Lee, W., Culbertson, J., Kuhn, N. and Robinson, L., 2009. Positive relationship between freshwater</w:t>
      </w:r>
      <w:r w:rsidRPr="002D6487">
        <w:rPr>
          <w:rFonts w:cstheme="minorHAnsi"/>
          <w:color w:val="222222"/>
          <w:shd w:val="clear" w:color="auto" w:fill="FFFFFF"/>
        </w:rPr>
        <w:t xml:space="preserve"> inflow and oyster abundance in Galveston Bay, Texas. </w:t>
      </w:r>
      <w:r w:rsidRPr="002D6487">
        <w:rPr>
          <w:rFonts w:cstheme="minorHAnsi"/>
          <w:i/>
          <w:iCs/>
          <w:color w:val="222222"/>
          <w:shd w:val="clear" w:color="auto" w:fill="FFFFFF"/>
        </w:rPr>
        <w:t>Estuaries and Coasts</w:t>
      </w:r>
      <w:r w:rsidRPr="002D6487">
        <w:rPr>
          <w:rFonts w:cstheme="minorHAnsi"/>
          <w:color w:val="222222"/>
          <w:shd w:val="clear" w:color="auto" w:fill="FFFFFF"/>
        </w:rPr>
        <w:t>, </w:t>
      </w:r>
      <w:r w:rsidRPr="002D6487">
        <w:rPr>
          <w:rFonts w:cstheme="minorHAnsi"/>
          <w:i/>
          <w:iCs/>
          <w:color w:val="222222"/>
          <w:shd w:val="clear" w:color="auto" w:fill="FFFFFF"/>
        </w:rPr>
        <w:t>32</w:t>
      </w:r>
      <w:r w:rsidRPr="002D6487">
        <w:rPr>
          <w:rFonts w:cstheme="minorHAnsi"/>
          <w:color w:val="222222"/>
          <w:shd w:val="clear" w:color="auto" w:fill="FFFFFF"/>
        </w:rPr>
        <w:t>(1), pp.206-212.</w:t>
      </w:r>
    </w:p>
    <w:p w14:paraId="31048513" w14:textId="45C2107B" w:rsidR="002D6487" w:rsidRPr="002D6487" w:rsidRDefault="002D6487" w:rsidP="003F4DD7">
      <w:pPr>
        <w:rPr>
          <w:rFonts w:cstheme="minorHAnsi"/>
          <w:color w:val="222222"/>
          <w:shd w:val="clear" w:color="auto" w:fill="FFFFFF"/>
        </w:rPr>
      </w:pPr>
      <w:r w:rsidRPr="002D6487">
        <w:rPr>
          <w:rFonts w:cstheme="minorHAnsi"/>
          <w:color w:val="222222"/>
          <w:shd w:val="clear" w:color="auto" w:fill="FFFFFF"/>
        </w:rPr>
        <w:t>Camp, E., Pine III, W., Havens, K., Kane, A., Walters, C., Irani, T., Lindsey, A. and Morris Jr, J., 2015. Collapse of a historic oyster fishery: diagnosing causes and identifying paths toward increased resilience. </w:t>
      </w:r>
      <w:r w:rsidRPr="002D6487">
        <w:rPr>
          <w:rFonts w:cstheme="minorHAnsi"/>
          <w:i/>
          <w:iCs/>
          <w:color w:val="222222"/>
          <w:shd w:val="clear" w:color="auto" w:fill="FFFFFF"/>
        </w:rPr>
        <w:t>Ecology and Society</w:t>
      </w:r>
      <w:r w:rsidRPr="002D6487">
        <w:rPr>
          <w:rFonts w:cstheme="minorHAnsi"/>
          <w:color w:val="222222"/>
          <w:shd w:val="clear" w:color="auto" w:fill="FFFFFF"/>
        </w:rPr>
        <w:t>, </w:t>
      </w:r>
      <w:r w:rsidRPr="002D6487">
        <w:rPr>
          <w:rFonts w:cstheme="minorHAnsi"/>
          <w:i/>
          <w:iCs/>
          <w:color w:val="222222"/>
          <w:shd w:val="clear" w:color="auto" w:fill="FFFFFF"/>
        </w:rPr>
        <w:t>20</w:t>
      </w:r>
      <w:r w:rsidRPr="002D6487">
        <w:rPr>
          <w:rFonts w:cstheme="minorHAnsi"/>
          <w:color w:val="222222"/>
          <w:shd w:val="clear" w:color="auto" w:fill="FFFFFF"/>
        </w:rPr>
        <w:t>(3).</w:t>
      </w:r>
    </w:p>
    <w:p w14:paraId="24362303" w14:textId="5DA1F724" w:rsidR="003F4DD7" w:rsidRDefault="003F4DD7" w:rsidP="003F4DD7">
      <w:pPr>
        <w:rPr>
          <w:rFonts w:cstheme="minorHAnsi"/>
          <w:color w:val="222222"/>
          <w:shd w:val="clear" w:color="auto" w:fill="FFFFFF"/>
        </w:rPr>
      </w:pPr>
      <w:r w:rsidRPr="002D6487">
        <w:rPr>
          <w:rFonts w:cstheme="minorHAnsi"/>
          <w:color w:val="222222"/>
          <w:shd w:val="clear" w:color="auto" w:fill="FFFFFF"/>
        </w:rPr>
        <w:t xml:space="preserve">Carranza, A., </w:t>
      </w:r>
      <w:proofErr w:type="spellStart"/>
      <w:r w:rsidRPr="002D6487">
        <w:rPr>
          <w:rFonts w:cstheme="minorHAnsi"/>
          <w:color w:val="222222"/>
          <w:shd w:val="clear" w:color="auto" w:fill="FFFFFF"/>
        </w:rPr>
        <w:t>Defeo</w:t>
      </w:r>
      <w:proofErr w:type="spellEnd"/>
      <w:r w:rsidRPr="002D6487">
        <w:rPr>
          <w:rFonts w:cstheme="minorHAnsi"/>
          <w:color w:val="222222"/>
          <w:shd w:val="clear" w:color="auto" w:fill="FFFFFF"/>
        </w:rPr>
        <w:t>, O. and Beck, M., 2009. Diversity, conservation status and threats to native oysters (</w:t>
      </w:r>
      <w:proofErr w:type="spellStart"/>
      <w:r w:rsidRPr="002D6487">
        <w:rPr>
          <w:rFonts w:cstheme="minorHAnsi"/>
          <w:color w:val="222222"/>
          <w:shd w:val="clear" w:color="auto" w:fill="FFFFFF"/>
        </w:rPr>
        <w:t>Ostreidae</w:t>
      </w:r>
      <w:proofErr w:type="spellEnd"/>
      <w:r w:rsidRPr="002D6487">
        <w:rPr>
          <w:rFonts w:cstheme="minorHAnsi"/>
          <w:color w:val="222222"/>
          <w:shd w:val="clear" w:color="auto" w:fill="FFFFFF"/>
        </w:rPr>
        <w:t>) around the Atlantic and Caribbean coasts of South America. </w:t>
      </w:r>
      <w:r w:rsidRPr="002D6487">
        <w:rPr>
          <w:rFonts w:cstheme="minorHAnsi"/>
          <w:i/>
          <w:iCs/>
          <w:color w:val="222222"/>
          <w:shd w:val="clear" w:color="auto" w:fill="FFFFFF"/>
        </w:rPr>
        <w:t>Aquatic Conservation: Marine and Freshwater Ecosystems</w:t>
      </w:r>
      <w:r w:rsidRPr="002D6487">
        <w:rPr>
          <w:rFonts w:cstheme="minorHAnsi"/>
          <w:color w:val="222222"/>
          <w:shd w:val="clear" w:color="auto" w:fill="FFFFFF"/>
        </w:rPr>
        <w:t>, </w:t>
      </w:r>
      <w:r w:rsidRPr="002D6487">
        <w:rPr>
          <w:rFonts w:cstheme="minorHAnsi"/>
          <w:i/>
          <w:iCs/>
          <w:color w:val="222222"/>
          <w:shd w:val="clear" w:color="auto" w:fill="FFFFFF"/>
        </w:rPr>
        <w:t>19</w:t>
      </w:r>
      <w:r w:rsidRPr="002D6487">
        <w:rPr>
          <w:rFonts w:cstheme="minorHAnsi"/>
          <w:color w:val="222222"/>
          <w:shd w:val="clear" w:color="auto" w:fill="FFFFFF"/>
        </w:rPr>
        <w:t>(3), pp.344-353.</w:t>
      </w:r>
    </w:p>
    <w:p w14:paraId="29930E99" w14:textId="42970711" w:rsidR="001D5B65" w:rsidRPr="002D6487" w:rsidRDefault="001D5B65" w:rsidP="003F4DD7">
      <w:pPr>
        <w:rPr>
          <w:rFonts w:cstheme="minorHAnsi"/>
          <w:color w:val="222222"/>
          <w:shd w:val="clear" w:color="auto" w:fill="FFFFFF"/>
        </w:rPr>
      </w:pPr>
      <w:proofErr w:type="spellStart"/>
      <w:r w:rsidRPr="001D5B65">
        <w:rPr>
          <w:rFonts w:cstheme="minorHAnsi"/>
          <w:color w:val="222222"/>
          <w:shd w:val="clear" w:color="auto" w:fill="FFFFFF"/>
        </w:rPr>
        <w:t>Chatry</w:t>
      </w:r>
      <w:proofErr w:type="spellEnd"/>
      <w:r w:rsidRPr="001D5B65">
        <w:rPr>
          <w:rFonts w:cstheme="minorHAnsi"/>
          <w:color w:val="222222"/>
          <w:shd w:val="clear" w:color="auto" w:fill="FFFFFF"/>
        </w:rPr>
        <w:t>, M., R.J. Dugas, and K.A. Easley. 1983. Optimum salinity regime for oyster production on Louisiana’s state seed grounds. Contributions in Marine Science 26: 81–94.</w:t>
      </w:r>
    </w:p>
    <w:p w14:paraId="4BE9FFE2" w14:textId="77777777" w:rsidR="003F4DD7" w:rsidRPr="002D6487" w:rsidRDefault="003F4DD7" w:rsidP="003F4DD7">
      <w:pPr>
        <w:pStyle w:val="CommentText"/>
        <w:rPr>
          <w:rFonts w:cstheme="minorHAnsi"/>
          <w:sz w:val="22"/>
          <w:szCs w:val="22"/>
        </w:rPr>
      </w:pPr>
      <w:r w:rsidRPr="002D6487">
        <w:rPr>
          <w:rStyle w:val="CommentReference"/>
          <w:rFonts w:cstheme="minorHAnsi"/>
          <w:sz w:val="22"/>
          <w:szCs w:val="22"/>
        </w:rPr>
        <w:annotationRef/>
      </w:r>
      <w:r w:rsidRPr="002D6487">
        <w:rPr>
          <w:rFonts w:cstheme="minorHAnsi"/>
          <w:color w:val="222222"/>
          <w:sz w:val="22"/>
          <w:szCs w:val="22"/>
          <w:shd w:val="clear" w:color="auto" w:fill="FFFFFF"/>
        </w:rPr>
        <w:t xml:space="preserve">Farrell, M.D., Good, J., Hornsby, D., Janicki, A., Mattson, R., Upchurch, S., Champion, K., Chen, J., </w:t>
      </w:r>
      <w:proofErr w:type="spellStart"/>
      <w:r w:rsidRPr="002D6487">
        <w:rPr>
          <w:rFonts w:cstheme="minorHAnsi"/>
          <w:color w:val="222222"/>
          <w:sz w:val="22"/>
          <w:szCs w:val="22"/>
          <w:shd w:val="clear" w:color="auto" w:fill="FFFFFF"/>
        </w:rPr>
        <w:t>Grabe</w:t>
      </w:r>
      <w:proofErr w:type="spellEnd"/>
      <w:r w:rsidRPr="002D6487">
        <w:rPr>
          <w:rFonts w:cstheme="minorHAnsi"/>
          <w:color w:val="222222"/>
          <w:sz w:val="22"/>
          <w:szCs w:val="22"/>
          <w:shd w:val="clear" w:color="auto" w:fill="FFFFFF"/>
        </w:rPr>
        <w:t xml:space="preserve">, S., Malloy, K. and </w:t>
      </w:r>
      <w:proofErr w:type="spellStart"/>
      <w:r w:rsidRPr="002D6487">
        <w:rPr>
          <w:rFonts w:cstheme="minorHAnsi"/>
          <w:color w:val="222222"/>
          <w:sz w:val="22"/>
          <w:szCs w:val="22"/>
          <w:shd w:val="clear" w:color="auto" w:fill="FFFFFF"/>
        </w:rPr>
        <w:t>Nijbroek</w:t>
      </w:r>
      <w:proofErr w:type="spellEnd"/>
      <w:r w:rsidRPr="002D6487">
        <w:rPr>
          <w:rFonts w:cstheme="minorHAnsi"/>
          <w:color w:val="222222"/>
          <w:sz w:val="22"/>
          <w:szCs w:val="22"/>
          <w:shd w:val="clear" w:color="auto" w:fill="FFFFFF"/>
        </w:rPr>
        <w:t xml:space="preserve">, R., 2005. Technical report: MFL establishment for the lower </w:t>
      </w:r>
      <w:proofErr w:type="spellStart"/>
      <w:r w:rsidRPr="002D6487">
        <w:rPr>
          <w:rFonts w:cstheme="minorHAnsi"/>
          <w:color w:val="222222"/>
          <w:sz w:val="22"/>
          <w:szCs w:val="22"/>
          <w:shd w:val="clear" w:color="auto" w:fill="FFFFFF"/>
        </w:rPr>
        <w:t>suwannee</w:t>
      </w:r>
      <w:proofErr w:type="spellEnd"/>
      <w:r w:rsidRPr="002D6487">
        <w:rPr>
          <w:rFonts w:cstheme="minorHAnsi"/>
          <w:color w:val="222222"/>
          <w:sz w:val="22"/>
          <w:szCs w:val="22"/>
          <w:shd w:val="clear" w:color="auto" w:fill="FFFFFF"/>
        </w:rPr>
        <w:t xml:space="preserve"> river and estuary, little fanning, fanning, and manatee springs. </w:t>
      </w:r>
      <w:r w:rsidRPr="002D6487">
        <w:rPr>
          <w:rFonts w:cstheme="minorHAnsi"/>
          <w:i/>
          <w:iCs/>
          <w:color w:val="222222"/>
          <w:sz w:val="22"/>
          <w:szCs w:val="22"/>
          <w:shd w:val="clear" w:color="auto" w:fill="FFFFFF"/>
        </w:rPr>
        <w:t>Water Resource Associates, Inc., Tampa, Florida</w:t>
      </w:r>
      <w:r w:rsidRPr="002D6487">
        <w:rPr>
          <w:rFonts w:cstheme="minorHAnsi"/>
          <w:color w:val="222222"/>
          <w:sz w:val="22"/>
          <w:szCs w:val="22"/>
          <w:shd w:val="clear" w:color="auto" w:fill="FFFFFF"/>
        </w:rPr>
        <w:t>.</w:t>
      </w:r>
    </w:p>
    <w:p w14:paraId="6B0A5A1D"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Frederick, P., Vitale, N., Pine, B., Seavey, J. and </w:t>
      </w:r>
      <w:proofErr w:type="spellStart"/>
      <w:r w:rsidRPr="002D6487">
        <w:rPr>
          <w:rFonts w:cstheme="minorHAnsi"/>
          <w:color w:val="222222"/>
          <w:sz w:val="22"/>
          <w:szCs w:val="22"/>
          <w:shd w:val="clear" w:color="auto" w:fill="FFFFFF"/>
        </w:rPr>
        <w:t>Sturmer</w:t>
      </w:r>
      <w:proofErr w:type="spellEnd"/>
      <w:r w:rsidRPr="002D6487">
        <w:rPr>
          <w:rFonts w:cstheme="minorHAnsi"/>
          <w:color w:val="222222"/>
          <w:sz w:val="22"/>
          <w:szCs w:val="22"/>
          <w:shd w:val="clear" w:color="auto" w:fill="FFFFFF"/>
        </w:rPr>
        <w:t>, L., 2016. Reversing a rapid decline in oyster reefs: effects of durable substrate on oyster populations, elevations, and aquatic bird community composition. </w:t>
      </w:r>
      <w:r w:rsidRPr="002D6487">
        <w:rPr>
          <w:rFonts w:cstheme="minorHAnsi"/>
          <w:i/>
          <w:iCs/>
          <w:color w:val="222222"/>
          <w:sz w:val="22"/>
          <w:szCs w:val="22"/>
          <w:shd w:val="clear" w:color="auto" w:fill="FFFFFF"/>
        </w:rPr>
        <w:t>Journal of shellfish research</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35</w:t>
      </w:r>
      <w:r w:rsidRPr="002D6487">
        <w:rPr>
          <w:rFonts w:cstheme="minorHAnsi"/>
          <w:color w:val="222222"/>
          <w:sz w:val="22"/>
          <w:szCs w:val="22"/>
          <w:shd w:val="clear" w:color="auto" w:fill="FFFFFF"/>
        </w:rPr>
        <w:t>(2), pp.359-368.</w:t>
      </w:r>
    </w:p>
    <w:p w14:paraId="073002A6" w14:textId="77777777" w:rsidR="003F4DD7" w:rsidRPr="002D6487" w:rsidRDefault="003F4DD7" w:rsidP="003F4DD7">
      <w:pPr>
        <w:pStyle w:val="CommentText"/>
        <w:rPr>
          <w:rFonts w:cstheme="minorHAnsi"/>
          <w:color w:val="222222"/>
          <w:sz w:val="22"/>
          <w:szCs w:val="22"/>
          <w:shd w:val="clear" w:color="auto" w:fill="FFFFFF"/>
        </w:rPr>
      </w:pPr>
      <w:proofErr w:type="spellStart"/>
      <w:r w:rsidRPr="002D6487">
        <w:rPr>
          <w:rFonts w:cstheme="minorHAnsi"/>
          <w:color w:val="222222"/>
          <w:sz w:val="22"/>
          <w:szCs w:val="22"/>
          <w:shd w:val="clear" w:color="auto" w:fill="FFFFFF"/>
        </w:rPr>
        <w:t>Gazeau</w:t>
      </w:r>
      <w:proofErr w:type="spellEnd"/>
      <w:r w:rsidRPr="002D6487">
        <w:rPr>
          <w:rFonts w:cstheme="minorHAnsi"/>
          <w:color w:val="222222"/>
          <w:sz w:val="22"/>
          <w:szCs w:val="22"/>
          <w:shd w:val="clear" w:color="auto" w:fill="FFFFFF"/>
        </w:rPr>
        <w:t xml:space="preserve">, F., </w:t>
      </w:r>
      <w:proofErr w:type="spellStart"/>
      <w:r w:rsidRPr="002D6487">
        <w:rPr>
          <w:rFonts w:cstheme="minorHAnsi"/>
          <w:color w:val="222222"/>
          <w:sz w:val="22"/>
          <w:szCs w:val="22"/>
          <w:shd w:val="clear" w:color="auto" w:fill="FFFFFF"/>
        </w:rPr>
        <w:t>Quiblier</w:t>
      </w:r>
      <w:proofErr w:type="spellEnd"/>
      <w:r w:rsidRPr="002D6487">
        <w:rPr>
          <w:rFonts w:cstheme="minorHAnsi"/>
          <w:color w:val="222222"/>
          <w:sz w:val="22"/>
          <w:szCs w:val="22"/>
          <w:shd w:val="clear" w:color="auto" w:fill="FFFFFF"/>
        </w:rPr>
        <w:t xml:space="preserve">, C., Jansen, J.M., </w:t>
      </w:r>
      <w:proofErr w:type="spellStart"/>
      <w:r w:rsidRPr="002D6487">
        <w:rPr>
          <w:rFonts w:cstheme="minorHAnsi"/>
          <w:color w:val="222222"/>
          <w:sz w:val="22"/>
          <w:szCs w:val="22"/>
          <w:shd w:val="clear" w:color="auto" w:fill="FFFFFF"/>
        </w:rPr>
        <w:t>Gattuso</w:t>
      </w:r>
      <w:proofErr w:type="spellEnd"/>
      <w:r w:rsidRPr="002D6487">
        <w:rPr>
          <w:rFonts w:cstheme="minorHAnsi"/>
          <w:color w:val="222222"/>
          <w:sz w:val="22"/>
          <w:szCs w:val="22"/>
          <w:shd w:val="clear" w:color="auto" w:fill="FFFFFF"/>
        </w:rPr>
        <w:t xml:space="preserve">, J.P., Middelburg, J.J. and </w:t>
      </w:r>
      <w:proofErr w:type="spellStart"/>
      <w:r w:rsidRPr="002D6487">
        <w:rPr>
          <w:rFonts w:cstheme="minorHAnsi"/>
          <w:color w:val="222222"/>
          <w:sz w:val="22"/>
          <w:szCs w:val="22"/>
          <w:shd w:val="clear" w:color="auto" w:fill="FFFFFF"/>
        </w:rPr>
        <w:t>Heip</w:t>
      </w:r>
      <w:proofErr w:type="spellEnd"/>
      <w:r w:rsidRPr="002D6487">
        <w:rPr>
          <w:rFonts w:cstheme="minorHAnsi"/>
          <w:color w:val="222222"/>
          <w:sz w:val="22"/>
          <w:szCs w:val="22"/>
          <w:shd w:val="clear" w:color="auto" w:fill="FFFFFF"/>
        </w:rPr>
        <w:t>, C.H., 2007. Impact of elevated CO2 on shellfish calcification. </w:t>
      </w:r>
      <w:r w:rsidRPr="002D6487">
        <w:rPr>
          <w:rFonts w:cstheme="minorHAnsi"/>
          <w:i/>
          <w:iCs/>
          <w:color w:val="222222"/>
          <w:sz w:val="22"/>
          <w:szCs w:val="22"/>
          <w:shd w:val="clear" w:color="auto" w:fill="FFFFFF"/>
        </w:rPr>
        <w:t>Geophysical research letters</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34</w:t>
      </w:r>
      <w:r w:rsidRPr="002D6487">
        <w:rPr>
          <w:rFonts w:cstheme="minorHAnsi"/>
          <w:color w:val="222222"/>
          <w:sz w:val="22"/>
          <w:szCs w:val="22"/>
          <w:shd w:val="clear" w:color="auto" w:fill="FFFFFF"/>
        </w:rPr>
        <w:t>(7).</w:t>
      </w:r>
    </w:p>
    <w:p w14:paraId="57E2545F"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Geselbracht, L., Freeman, K., Kelly, E., Gordon, D.R. and Putz, F.E., 2011. Retrospective and prospective model simulations of sea level rise impacts on Gulf of Mexico coastal marshes and forests in </w:t>
      </w:r>
      <w:proofErr w:type="spellStart"/>
      <w:r w:rsidRPr="002D6487">
        <w:rPr>
          <w:rFonts w:cstheme="minorHAnsi"/>
          <w:color w:val="222222"/>
          <w:sz w:val="22"/>
          <w:szCs w:val="22"/>
          <w:shd w:val="clear" w:color="auto" w:fill="FFFFFF"/>
        </w:rPr>
        <w:t>Waccasassa</w:t>
      </w:r>
      <w:proofErr w:type="spellEnd"/>
      <w:r w:rsidRPr="002D6487">
        <w:rPr>
          <w:rFonts w:cstheme="minorHAnsi"/>
          <w:color w:val="222222"/>
          <w:sz w:val="22"/>
          <w:szCs w:val="22"/>
          <w:shd w:val="clear" w:color="auto" w:fill="FFFFFF"/>
        </w:rPr>
        <w:t xml:space="preserve"> Bay, Florida. </w:t>
      </w:r>
      <w:r w:rsidRPr="002D6487">
        <w:rPr>
          <w:rFonts w:cstheme="minorHAnsi"/>
          <w:i/>
          <w:iCs/>
          <w:color w:val="222222"/>
          <w:sz w:val="22"/>
          <w:szCs w:val="22"/>
          <w:shd w:val="clear" w:color="auto" w:fill="FFFFFF"/>
        </w:rPr>
        <w:t>Climatic Change</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107</w:t>
      </w:r>
      <w:r w:rsidRPr="002D6487">
        <w:rPr>
          <w:rFonts w:cstheme="minorHAnsi"/>
          <w:color w:val="222222"/>
          <w:sz w:val="22"/>
          <w:szCs w:val="22"/>
          <w:shd w:val="clear" w:color="auto" w:fill="FFFFFF"/>
        </w:rPr>
        <w:t>(1-2), pp.35-57.</w:t>
      </w:r>
    </w:p>
    <w:p w14:paraId="20CBB7F3" w14:textId="39EDB7ED" w:rsidR="003F4DD7" w:rsidRPr="002D6487" w:rsidRDefault="003F4DD7" w:rsidP="003F4DD7">
      <w:pPr>
        <w:pStyle w:val="CommentText"/>
        <w:rPr>
          <w:rFonts w:cstheme="minorHAnsi"/>
          <w:sz w:val="22"/>
          <w:szCs w:val="22"/>
        </w:rPr>
      </w:pPr>
      <w:r w:rsidRPr="002D6487">
        <w:rPr>
          <w:rFonts w:cstheme="minorHAnsi"/>
          <w:sz w:val="22"/>
          <w:szCs w:val="22"/>
        </w:rPr>
        <w:t>Grinnell, R. S., Jr. 1972. Structure and development of oyster reefs on the Suwannee River delta, Florida. Dissertation. State University of New York, Binghamton, New York, USA.</w:t>
      </w:r>
    </w:p>
    <w:p w14:paraId="6FB5D3B0" w14:textId="3E1E3A29" w:rsidR="00F768D9" w:rsidRPr="002D6487" w:rsidRDefault="00F768D9" w:rsidP="003F4DD7">
      <w:pPr>
        <w:pStyle w:val="CommentText"/>
        <w:rPr>
          <w:rFonts w:cstheme="minorHAnsi"/>
          <w:sz w:val="22"/>
          <w:szCs w:val="22"/>
        </w:rPr>
      </w:pPr>
      <w:r w:rsidRPr="002D6487">
        <w:rPr>
          <w:rFonts w:cstheme="minorHAnsi"/>
          <w:color w:val="222222"/>
          <w:sz w:val="22"/>
          <w:szCs w:val="22"/>
          <w:shd w:val="clear" w:color="auto" w:fill="FFFFFF"/>
        </w:rPr>
        <w:t>Grizzle, R., Ward, K., Geselbracht, L. and Birch, A., 2018. Distribution and Condition of Intertidal Eastern Oyster (Crassostrea virginica) Reefs in Apalachicola Bay Florida Based on High-Resolution Satellite Imagery. </w:t>
      </w:r>
      <w:r w:rsidRPr="002D6487">
        <w:rPr>
          <w:rFonts w:cstheme="minorHAnsi"/>
          <w:i/>
          <w:iCs/>
          <w:color w:val="222222"/>
          <w:sz w:val="22"/>
          <w:szCs w:val="22"/>
          <w:shd w:val="clear" w:color="auto" w:fill="FFFFFF"/>
        </w:rPr>
        <w:t>Journal of Shellfish Research</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37</w:t>
      </w:r>
      <w:r w:rsidRPr="002D6487">
        <w:rPr>
          <w:rFonts w:cstheme="minorHAnsi"/>
          <w:color w:val="222222"/>
          <w:sz w:val="22"/>
          <w:szCs w:val="22"/>
          <w:shd w:val="clear" w:color="auto" w:fill="FFFFFF"/>
        </w:rPr>
        <w:t>(5), pp.1027-1039.</w:t>
      </w:r>
    </w:p>
    <w:p w14:paraId="425CAD49"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Gutiérrez, J.L., Jones, C.G., Strayer, D.L. and </w:t>
      </w:r>
      <w:proofErr w:type="spellStart"/>
      <w:r w:rsidRPr="002D6487">
        <w:rPr>
          <w:rFonts w:cstheme="minorHAnsi"/>
          <w:color w:val="222222"/>
          <w:sz w:val="22"/>
          <w:szCs w:val="22"/>
          <w:shd w:val="clear" w:color="auto" w:fill="FFFFFF"/>
        </w:rPr>
        <w:t>Iribarne</w:t>
      </w:r>
      <w:proofErr w:type="spellEnd"/>
      <w:r w:rsidRPr="002D6487">
        <w:rPr>
          <w:rFonts w:cstheme="minorHAnsi"/>
          <w:color w:val="222222"/>
          <w:sz w:val="22"/>
          <w:szCs w:val="22"/>
          <w:shd w:val="clear" w:color="auto" w:fill="FFFFFF"/>
        </w:rPr>
        <w:t>, O.O., 2003. Mollusks as ecosystem engineers: the role of shell production in aquatic habitats. </w:t>
      </w:r>
      <w:r w:rsidRPr="002D6487">
        <w:rPr>
          <w:rFonts w:cstheme="minorHAnsi"/>
          <w:i/>
          <w:iCs/>
          <w:color w:val="222222"/>
          <w:sz w:val="22"/>
          <w:szCs w:val="22"/>
          <w:shd w:val="clear" w:color="auto" w:fill="FFFFFF"/>
        </w:rPr>
        <w:t>Oikos</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101</w:t>
      </w:r>
      <w:r w:rsidRPr="002D6487">
        <w:rPr>
          <w:rFonts w:cstheme="minorHAnsi"/>
          <w:color w:val="222222"/>
          <w:sz w:val="22"/>
          <w:szCs w:val="22"/>
          <w:shd w:val="clear" w:color="auto" w:fill="FFFFFF"/>
        </w:rPr>
        <w:t>(1), pp.79-90.</w:t>
      </w:r>
    </w:p>
    <w:p w14:paraId="78709259"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Harley, G.L., Maxwell, J.T., Larson, E., </w:t>
      </w:r>
      <w:proofErr w:type="spellStart"/>
      <w:r w:rsidRPr="002D6487">
        <w:rPr>
          <w:rFonts w:cstheme="minorHAnsi"/>
          <w:color w:val="222222"/>
          <w:sz w:val="22"/>
          <w:szCs w:val="22"/>
          <w:shd w:val="clear" w:color="auto" w:fill="FFFFFF"/>
        </w:rPr>
        <w:t>Grissino</w:t>
      </w:r>
      <w:proofErr w:type="spellEnd"/>
      <w:r w:rsidRPr="002D6487">
        <w:rPr>
          <w:rFonts w:cstheme="minorHAnsi"/>
          <w:color w:val="222222"/>
          <w:sz w:val="22"/>
          <w:szCs w:val="22"/>
          <w:shd w:val="clear" w:color="auto" w:fill="FFFFFF"/>
        </w:rPr>
        <w:t>-Mayer, H.D., Henderson, J. and Huffman, J., 2017. Suwannee River flow variability 1550–2005 CE reconstructed from a multispecies tree-ring network. </w:t>
      </w:r>
      <w:r w:rsidRPr="002D6487">
        <w:rPr>
          <w:rFonts w:cstheme="minorHAnsi"/>
          <w:i/>
          <w:iCs/>
          <w:color w:val="222222"/>
          <w:sz w:val="22"/>
          <w:szCs w:val="22"/>
          <w:shd w:val="clear" w:color="auto" w:fill="FFFFFF"/>
        </w:rPr>
        <w:t>Journal of hydrology</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544</w:t>
      </w:r>
      <w:r w:rsidRPr="002D6487">
        <w:rPr>
          <w:rFonts w:cstheme="minorHAnsi"/>
          <w:color w:val="222222"/>
          <w:sz w:val="22"/>
          <w:szCs w:val="22"/>
          <w:shd w:val="clear" w:color="auto" w:fill="FFFFFF"/>
        </w:rPr>
        <w:t>, pp.438-451.</w:t>
      </w:r>
    </w:p>
    <w:p w14:paraId="11AB4F74" w14:textId="77777777" w:rsidR="003F4DD7" w:rsidRPr="002D6487" w:rsidRDefault="003F4DD7" w:rsidP="003F4DD7">
      <w:pPr>
        <w:rPr>
          <w:rFonts w:cstheme="minorHAnsi"/>
          <w:color w:val="222222"/>
          <w:shd w:val="clear" w:color="auto" w:fill="FFFFFF"/>
        </w:rPr>
      </w:pPr>
      <w:r w:rsidRPr="002D6487">
        <w:rPr>
          <w:rFonts w:cstheme="minorHAnsi"/>
          <w:color w:val="222222"/>
          <w:shd w:val="clear" w:color="auto" w:fill="FFFFFF"/>
        </w:rPr>
        <w:lastRenderedPageBreak/>
        <w:t xml:space="preserve">Kaplan, D.A., </w:t>
      </w:r>
      <w:proofErr w:type="spellStart"/>
      <w:r w:rsidRPr="002D6487">
        <w:rPr>
          <w:rFonts w:cstheme="minorHAnsi"/>
          <w:color w:val="222222"/>
          <w:shd w:val="clear" w:color="auto" w:fill="FFFFFF"/>
        </w:rPr>
        <w:t>Olabarrieta</w:t>
      </w:r>
      <w:proofErr w:type="spellEnd"/>
      <w:r w:rsidRPr="002D6487">
        <w:rPr>
          <w:rFonts w:cstheme="minorHAnsi"/>
          <w:color w:val="222222"/>
          <w:shd w:val="clear" w:color="auto" w:fill="FFFFFF"/>
        </w:rPr>
        <w:t>, M., Frederick, P. and Valle-Levinson, A., 2016. Freshwater detention by oyster reefs: quantifying a keystone ecosystem service. </w:t>
      </w:r>
      <w:proofErr w:type="spellStart"/>
      <w:r w:rsidRPr="002D6487">
        <w:rPr>
          <w:rFonts w:cstheme="minorHAnsi"/>
          <w:i/>
          <w:iCs/>
          <w:color w:val="222222"/>
          <w:shd w:val="clear" w:color="auto" w:fill="FFFFFF"/>
        </w:rPr>
        <w:t>PloS</w:t>
      </w:r>
      <w:proofErr w:type="spellEnd"/>
      <w:r w:rsidRPr="002D6487">
        <w:rPr>
          <w:rFonts w:cstheme="minorHAnsi"/>
          <w:i/>
          <w:iCs/>
          <w:color w:val="222222"/>
          <w:shd w:val="clear" w:color="auto" w:fill="FFFFFF"/>
        </w:rPr>
        <w:t xml:space="preserve"> one</w:t>
      </w:r>
      <w:r w:rsidRPr="002D6487">
        <w:rPr>
          <w:rFonts w:cstheme="minorHAnsi"/>
          <w:color w:val="222222"/>
          <w:shd w:val="clear" w:color="auto" w:fill="FFFFFF"/>
        </w:rPr>
        <w:t>, </w:t>
      </w:r>
      <w:r w:rsidRPr="002D6487">
        <w:rPr>
          <w:rFonts w:cstheme="minorHAnsi"/>
          <w:i/>
          <w:iCs/>
          <w:color w:val="222222"/>
          <w:shd w:val="clear" w:color="auto" w:fill="FFFFFF"/>
        </w:rPr>
        <w:t>11</w:t>
      </w:r>
      <w:r w:rsidRPr="002D6487">
        <w:rPr>
          <w:rFonts w:cstheme="minorHAnsi"/>
          <w:color w:val="222222"/>
          <w:shd w:val="clear" w:color="auto" w:fill="FFFFFF"/>
        </w:rPr>
        <w:t>(12), p.e0167694.</w:t>
      </w:r>
    </w:p>
    <w:p w14:paraId="7413D700" w14:textId="77777777" w:rsidR="003F4DD7" w:rsidRPr="002D6487" w:rsidRDefault="003F4DD7" w:rsidP="003F4DD7">
      <w:pPr>
        <w:rPr>
          <w:rFonts w:cstheme="minorHAnsi"/>
          <w:color w:val="222222"/>
          <w:shd w:val="clear" w:color="auto" w:fill="FFFFFF"/>
        </w:rPr>
      </w:pPr>
      <w:r w:rsidRPr="002D6487">
        <w:rPr>
          <w:rFonts w:cstheme="minorHAnsi"/>
          <w:color w:val="222222"/>
          <w:shd w:val="clear" w:color="auto" w:fill="FFFFFF"/>
        </w:rPr>
        <w:t xml:space="preserve">Kimbro, D.L., White, J.W., Tillotson, H., Cox, N., Christopher, M., Stokes‐Cawley, O., Yuan, S., </w:t>
      </w:r>
      <w:proofErr w:type="spellStart"/>
      <w:r w:rsidRPr="002D6487">
        <w:rPr>
          <w:rFonts w:cstheme="minorHAnsi"/>
          <w:color w:val="222222"/>
          <w:shd w:val="clear" w:color="auto" w:fill="FFFFFF"/>
        </w:rPr>
        <w:t>Pusack</w:t>
      </w:r>
      <w:proofErr w:type="spellEnd"/>
      <w:r w:rsidRPr="002D6487">
        <w:rPr>
          <w:rFonts w:cstheme="minorHAnsi"/>
          <w:color w:val="222222"/>
          <w:shd w:val="clear" w:color="auto" w:fill="FFFFFF"/>
        </w:rPr>
        <w:t>, T.J. and Stallings, C.D., 2017. Local and regional stressors interact to drive a salinization‐induced outbreak of predators on oyster reefs. </w:t>
      </w:r>
      <w:r w:rsidRPr="002D6487">
        <w:rPr>
          <w:rFonts w:cstheme="minorHAnsi"/>
          <w:i/>
          <w:iCs/>
          <w:color w:val="222222"/>
          <w:shd w:val="clear" w:color="auto" w:fill="FFFFFF"/>
        </w:rPr>
        <w:t>Ecosphere</w:t>
      </w:r>
      <w:r w:rsidRPr="002D6487">
        <w:rPr>
          <w:rFonts w:cstheme="minorHAnsi"/>
          <w:color w:val="222222"/>
          <w:shd w:val="clear" w:color="auto" w:fill="FFFFFF"/>
        </w:rPr>
        <w:t>, </w:t>
      </w:r>
      <w:r w:rsidRPr="002D6487">
        <w:rPr>
          <w:rFonts w:cstheme="minorHAnsi"/>
          <w:i/>
          <w:iCs/>
          <w:color w:val="222222"/>
          <w:shd w:val="clear" w:color="auto" w:fill="FFFFFF"/>
        </w:rPr>
        <w:t>8</w:t>
      </w:r>
      <w:r w:rsidRPr="002D6487">
        <w:rPr>
          <w:rFonts w:cstheme="minorHAnsi"/>
          <w:color w:val="222222"/>
          <w:shd w:val="clear" w:color="auto" w:fill="FFFFFF"/>
        </w:rPr>
        <w:t>(11), p.e01992.</w:t>
      </w:r>
    </w:p>
    <w:p w14:paraId="382C0E3E"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La </w:t>
      </w:r>
      <w:proofErr w:type="spellStart"/>
      <w:r w:rsidRPr="002D6487">
        <w:rPr>
          <w:rFonts w:cstheme="minorHAnsi"/>
          <w:color w:val="222222"/>
          <w:sz w:val="22"/>
          <w:szCs w:val="22"/>
          <w:shd w:val="clear" w:color="auto" w:fill="FFFFFF"/>
        </w:rPr>
        <w:t>Peyre</w:t>
      </w:r>
      <w:proofErr w:type="spellEnd"/>
      <w:r w:rsidRPr="002D6487">
        <w:rPr>
          <w:rFonts w:cstheme="minorHAnsi"/>
          <w:color w:val="222222"/>
          <w:sz w:val="22"/>
          <w:szCs w:val="22"/>
          <w:shd w:val="clear" w:color="auto" w:fill="FFFFFF"/>
        </w:rPr>
        <w:t xml:space="preserve">, M.K., </w:t>
      </w:r>
      <w:proofErr w:type="spellStart"/>
      <w:r w:rsidRPr="002D6487">
        <w:rPr>
          <w:rFonts w:cstheme="minorHAnsi"/>
          <w:color w:val="222222"/>
          <w:sz w:val="22"/>
          <w:szCs w:val="22"/>
          <w:shd w:val="clear" w:color="auto" w:fill="FFFFFF"/>
        </w:rPr>
        <w:t>Gossman</w:t>
      </w:r>
      <w:proofErr w:type="spellEnd"/>
      <w:r w:rsidRPr="002D6487">
        <w:rPr>
          <w:rFonts w:cstheme="minorHAnsi"/>
          <w:color w:val="222222"/>
          <w:sz w:val="22"/>
          <w:szCs w:val="22"/>
          <w:shd w:val="clear" w:color="auto" w:fill="FFFFFF"/>
        </w:rPr>
        <w:t xml:space="preserve">, B. and La </w:t>
      </w:r>
      <w:proofErr w:type="spellStart"/>
      <w:r w:rsidRPr="002D6487">
        <w:rPr>
          <w:rFonts w:cstheme="minorHAnsi"/>
          <w:color w:val="222222"/>
          <w:sz w:val="22"/>
          <w:szCs w:val="22"/>
          <w:shd w:val="clear" w:color="auto" w:fill="FFFFFF"/>
        </w:rPr>
        <w:t>Peyre</w:t>
      </w:r>
      <w:proofErr w:type="spellEnd"/>
      <w:r w:rsidRPr="002D6487">
        <w:rPr>
          <w:rFonts w:cstheme="minorHAnsi"/>
          <w:color w:val="222222"/>
          <w:sz w:val="22"/>
          <w:szCs w:val="22"/>
          <w:shd w:val="clear" w:color="auto" w:fill="FFFFFF"/>
        </w:rPr>
        <w:t xml:space="preserve">, J.F., 2009. Defining optimal freshwater flow for oyster production: effects of freshet rate and magnitude of change and duration on eastern oysters and </w:t>
      </w:r>
      <w:proofErr w:type="spellStart"/>
      <w:r w:rsidRPr="002D6487">
        <w:rPr>
          <w:rFonts w:cstheme="minorHAnsi"/>
          <w:color w:val="222222"/>
          <w:sz w:val="22"/>
          <w:szCs w:val="22"/>
          <w:shd w:val="clear" w:color="auto" w:fill="FFFFFF"/>
        </w:rPr>
        <w:t>Perkinsus</w:t>
      </w:r>
      <w:proofErr w:type="spellEnd"/>
      <w:r w:rsidRPr="002D6487">
        <w:rPr>
          <w:rFonts w:cstheme="minorHAnsi"/>
          <w:color w:val="222222"/>
          <w:sz w:val="22"/>
          <w:szCs w:val="22"/>
          <w:shd w:val="clear" w:color="auto" w:fill="FFFFFF"/>
        </w:rPr>
        <w:t xml:space="preserve"> marinus infection. </w:t>
      </w:r>
      <w:r w:rsidRPr="002D6487">
        <w:rPr>
          <w:rFonts w:cstheme="minorHAnsi"/>
          <w:i/>
          <w:iCs/>
          <w:color w:val="222222"/>
          <w:sz w:val="22"/>
          <w:szCs w:val="22"/>
          <w:shd w:val="clear" w:color="auto" w:fill="FFFFFF"/>
        </w:rPr>
        <w:t>Estuaries and Coasts</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32</w:t>
      </w:r>
      <w:r w:rsidRPr="002D6487">
        <w:rPr>
          <w:rFonts w:cstheme="minorHAnsi"/>
          <w:color w:val="222222"/>
          <w:sz w:val="22"/>
          <w:szCs w:val="22"/>
          <w:shd w:val="clear" w:color="auto" w:fill="FFFFFF"/>
        </w:rPr>
        <w:t>(3), pp.522-534.</w:t>
      </w:r>
    </w:p>
    <w:p w14:paraId="0D2B2217" w14:textId="77777777" w:rsidR="003F4DD7" w:rsidRPr="002D6487" w:rsidRDefault="003F4DD7" w:rsidP="003F4DD7">
      <w:pPr>
        <w:rPr>
          <w:rFonts w:cstheme="minorHAnsi"/>
        </w:rPr>
      </w:pPr>
      <w:r w:rsidRPr="002D6487">
        <w:rPr>
          <w:rFonts w:cstheme="minorHAnsi"/>
          <w:color w:val="222222"/>
          <w:shd w:val="clear" w:color="auto" w:fill="FFFFFF"/>
        </w:rPr>
        <w:t>Locker, S.D., Reed, J.K., Farrington, S., Harter, S., Hine, A.C. and Dunn, S., 2016. Geology and biology of the “Sticky Grounds”, shelf-margin carbonate mounds, and mesophotic ecosystem in the eastern Gulf of Mexico. </w:t>
      </w:r>
      <w:r w:rsidRPr="002D6487">
        <w:rPr>
          <w:rFonts w:cstheme="minorHAnsi"/>
          <w:i/>
          <w:iCs/>
          <w:color w:val="222222"/>
          <w:shd w:val="clear" w:color="auto" w:fill="FFFFFF"/>
        </w:rPr>
        <w:t>Continental Shelf Research</w:t>
      </w:r>
      <w:r w:rsidRPr="002D6487">
        <w:rPr>
          <w:rFonts w:cstheme="minorHAnsi"/>
          <w:color w:val="222222"/>
          <w:shd w:val="clear" w:color="auto" w:fill="FFFFFF"/>
        </w:rPr>
        <w:t>, </w:t>
      </w:r>
      <w:r w:rsidRPr="002D6487">
        <w:rPr>
          <w:rFonts w:cstheme="minorHAnsi"/>
          <w:i/>
          <w:iCs/>
          <w:color w:val="222222"/>
          <w:shd w:val="clear" w:color="auto" w:fill="FFFFFF"/>
        </w:rPr>
        <w:t>125</w:t>
      </w:r>
      <w:r w:rsidRPr="002D6487">
        <w:rPr>
          <w:rFonts w:cstheme="minorHAnsi"/>
          <w:color w:val="222222"/>
          <w:shd w:val="clear" w:color="auto" w:fill="FFFFFF"/>
        </w:rPr>
        <w:t>, pp.71-87.</w:t>
      </w:r>
    </w:p>
    <w:p w14:paraId="4AC77D5C"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Miller, A.W., Reynolds, A.C., </w:t>
      </w:r>
      <w:proofErr w:type="spellStart"/>
      <w:r w:rsidRPr="002D6487">
        <w:rPr>
          <w:rFonts w:cstheme="minorHAnsi"/>
          <w:color w:val="222222"/>
          <w:sz w:val="22"/>
          <w:szCs w:val="22"/>
          <w:shd w:val="clear" w:color="auto" w:fill="FFFFFF"/>
        </w:rPr>
        <w:t>Sobrino</w:t>
      </w:r>
      <w:proofErr w:type="spellEnd"/>
      <w:r w:rsidRPr="002D6487">
        <w:rPr>
          <w:rFonts w:cstheme="minorHAnsi"/>
          <w:color w:val="222222"/>
          <w:sz w:val="22"/>
          <w:szCs w:val="22"/>
          <w:shd w:val="clear" w:color="auto" w:fill="FFFFFF"/>
        </w:rPr>
        <w:t>, C. and Riedel, G.F., 2009. Shellfish face uncertain future in high CO2 world: influence of acidification on oyster larvae calcification and growth in estuaries. </w:t>
      </w:r>
      <w:proofErr w:type="spellStart"/>
      <w:r w:rsidRPr="002D6487">
        <w:rPr>
          <w:rFonts w:cstheme="minorHAnsi"/>
          <w:i/>
          <w:iCs/>
          <w:color w:val="222222"/>
          <w:sz w:val="22"/>
          <w:szCs w:val="22"/>
          <w:shd w:val="clear" w:color="auto" w:fill="FFFFFF"/>
        </w:rPr>
        <w:t>Plos</w:t>
      </w:r>
      <w:proofErr w:type="spellEnd"/>
      <w:r w:rsidRPr="002D6487">
        <w:rPr>
          <w:rFonts w:cstheme="minorHAnsi"/>
          <w:i/>
          <w:iCs/>
          <w:color w:val="222222"/>
          <w:sz w:val="22"/>
          <w:szCs w:val="22"/>
          <w:shd w:val="clear" w:color="auto" w:fill="FFFFFF"/>
        </w:rPr>
        <w:t xml:space="preserve"> one</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4</w:t>
      </w:r>
      <w:r w:rsidRPr="002D6487">
        <w:rPr>
          <w:rFonts w:cstheme="minorHAnsi"/>
          <w:color w:val="222222"/>
          <w:sz w:val="22"/>
          <w:szCs w:val="22"/>
          <w:shd w:val="clear" w:color="auto" w:fill="FFFFFF"/>
        </w:rPr>
        <w:t>(5), p.e5661.</w:t>
      </w:r>
    </w:p>
    <w:p w14:paraId="4BBC9706" w14:textId="07744E2A" w:rsidR="00055A82" w:rsidRPr="002D6487" w:rsidRDefault="00055A82" w:rsidP="003F4DD7">
      <w:pPr>
        <w:rPr>
          <w:rFonts w:cstheme="minorHAnsi"/>
          <w:color w:val="222222"/>
          <w:shd w:val="clear" w:color="auto" w:fill="FFFFFF"/>
        </w:rPr>
      </w:pPr>
      <w:r w:rsidRPr="002D6487">
        <w:rPr>
          <w:rFonts w:cstheme="minorHAnsi"/>
          <w:color w:val="222222"/>
          <w:shd w:val="clear" w:color="auto" w:fill="FFFFFF"/>
        </w:rPr>
        <w:t xml:space="preserve">Montague, C. L. and H. T. </w:t>
      </w:r>
      <w:proofErr w:type="spellStart"/>
      <w:r w:rsidRPr="002D6487">
        <w:rPr>
          <w:rFonts w:cstheme="minorHAnsi"/>
          <w:color w:val="222222"/>
          <w:shd w:val="clear" w:color="auto" w:fill="FFFFFF"/>
        </w:rPr>
        <w:t>Odum</w:t>
      </w:r>
      <w:proofErr w:type="spellEnd"/>
      <w:r w:rsidRPr="002D6487">
        <w:rPr>
          <w:rFonts w:cstheme="minorHAnsi"/>
          <w:color w:val="222222"/>
          <w:shd w:val="clear" w:color="auto" w:fill="FFFFFF"/>
        </w:rPr>
        <w:t xml:space="preserve">.  1997.  Introduction: The Intertidal Marshes of Florida's Gulf Coast in </w:t>
      </w:r>
      <w:proofErr w:type="spellStart"/>
      <w:r w:rsidRPr="002D6487">
        <w:rPr>
          <w:rFonts w:cstheme="minorHAnsi"/>
          <w:color w:val="222222"/>
          <w:shd w:val="clear" w:color="auto" w:fill="FFFFFF"/>
        </w:rPr>
        <w:t>Coultas</w:t>
      </w:r>
      <w:proofErr w:type="spellEnd"/>
      <w:r w:rsidRPr="002D6487">
        <w:rPr>
          <w:rFonts w:cstheme="minorHAnsi"/>
          <w:color w:val="222222"/>
          <w:shd w:val="clear" w:color="auto" w:fill="FFFFFF"/>
        </w:rPr>
        <w:t xml:space="preserve"> C.L., 1997. Ecology and Management of Tidal </w:t>
      </w:r>
      <w:proofErr w:type="spellStart"/>
      <w:r w:rsidRPr="002D6487">
        <w:rPr>
          <w:rFonts w:cstheme="minorHAnsi"/>
          <w:color w:val="222222"/>
          <w:shd w:val="clear" w:color="auto" w:fill="FFFFFF"/>
        </w:rPr>
        <w:t>MarshesA</w:t>
      </w:r>
      <w:proofErr w:type="spellEnd"/>
      <w:r w:rsidRPr="002D6487">
        <w:rPr>
          <w:rFonts w:cstheme="minorHAnsi"/>
          <w:color w:val="222222"/>
          <w:shd w:val="clear" w:color="auto" w:fill="FFFFFF"/>
        </w:rPr>
        <w:t xml:space="preserve"> Model from the Gulf of Mexico. CRC Press.</w:t>
      </w:r>
    </w:p>
    <w:p w14:paraId="62210451" w14:textId="0666FBD7" w:rsidR="003F4DD7" w:rsidRPr="002D6487" w:rsidRDefault="003F4DD7" w:rsidP="003F4DD7">
      <w:pPr>
        <w:rPr>
          <w:rFonts w:cstheme="minorHAnsi"/>
          <w:color w:val="222222"/>
          <w:shd w:val="clear" w:color="auto" w:fill="FFFFFF"/>
        </w:rPr>
      </w:pPr>
      <w:r w:rsidRPr="002D6487">
        <w:rPr>
          <w:rFonts w:cstheme="minorHAnsi"/>
          <w:color w:val="222222"/>
          <w:shd w:val="clear" w:color="auto" w:fill="FFFFFF"/>
        </w:rPr>
        <w:t xml:space="preserve">Mulholland, P.J., Best, G.R., </w:t>
      </w:r>
      <w:proofErr w:type="spellStart"/>
      <w:r w:rsidRPr="002D6487">
        <w:rPr>
          <w:rFonts w:cstheme="minorHAnsi"/>
          <w:color w:val="222222"/>
          <w:shd w:val="clear" w:color="auto" w:fill="FFFFFF"/>
        </w:rPr>
        <w:t>Coutant</w:t>
      </w:r>
      <w:proofErr w:type="spellEnd"/>
      <w:r w:rsidRPr="002D6487">
        <w:rPr>
          <w:rFonts w:cstheme="minorHAnsi"/>
          <w:color w:val="222222"/>
          <w:shd w:val="clear" w:color="auto" w:fill="FFFFFF"/>
        </w:rPr>
        <w:t>, C.C., Hornberger, G.M., Meyer, J.L., Robinson, P.J., Stenberg, J.R., Turner, R.E., VERA‐HERRERA, F.R.A.N.C.I.S.C.O. and Wetzel, R.G., 1997. Effects of climate change on freshwater ecosystems of the south‐eastern United States and the Gulf Coast of Mexico. </w:t>
      </w:r>
      <w:r w:rsidRPr="002D6487">
        <w:rPr>
          <w:rFonts w:cstheme="minorHAnsi"/>
          <w:i/>
          <w:iCs/>
          <w:color w:val="222222"/>
          <w:shd w:val="clear" w:color="auto" w:fill="FFFFFF"/>
        </w:rPr>
        <w:t>Hydrological Processes</w:t>
      </w:r>
      <w:r w:rsidRPr="002D6487">
        <w:rPr>
          <w:rFonts w:cstheme="minorHAnsi"/>
          <w:color w:val="222222"/>
          <w:shd w:val="clear" w:color="auto" w:fill="FFFFFF"/>
        </w:rPr>
        <w:t>, </w:t>
      </w:r>
      <w:r w:rsidRPr="002D6487">
        <w:rPr>
          <w:rFonts w:cstheme="minorHAnsi"/>
          <w:i/>
          <w:iCs/>
          <w:color w:val="222222"/>
          <w:shd w:val="clear" w:color="auto" w:fill="FFFFFF"/>
        </w:rPr>
        <w:t>11</w:t>
      </w:r>
      <w:r w:rsidRPr="002D6487">
        <w:rPr>
          <w:rFonts w:cstheme="minorHAnsi"/>
          <w:color w:val="222222"/>
          <w:shd w:val="clear" w:color="auto" w:fill="FFFFFF"/>
        </w:rPr>
        <w:t>(8), pp.949-970.</w:t>
      </w:r>
    </w:p>
    <w:p w14:paraId="33D578B2" w14:textId="77777777" w:rsidR="00AB2625" w:rsidRPr="002D6487" w:rsidRDefault="00AB2625" w:rsidP="003F4DD7">
      <w:pPr>
        <w:rPr>
          <w:rFonts w:cstheme="minorHAnsi"/>
        </w:rPr>
      </w:pPr>
      <w:r w:rsidRPr="002D6487">
        <w:rPr>
          <w:rFonts w:cstheme="minorHAnsi"/>
        </w:rPr>
        <w:t xml:space="preserve">Orlando, S.P. Jr., L.P. </w:t>
      </w:r>
      <w:proofErr w:type="spellStart"/>
      <w:r w:rsidRPr="002D6487">
        <w:rPr>
          <w:rFonts w:cstheme="minorHAnsi"/>
        </w:rPr>
        <w:t>Rozas</w:t>
      </w:r>
      <w:proofErr w:type="spellEnd"/>
      <w:r w:rsidRPr="002D6487">
        <w:rPr>
          <w:rFonts w:cstheme="minorHAnsi"/>
        </w:rPr>
        <w:t xml:space="preserve">, G.H. Ward, and C.J. Klein. 1993. Salinity Characteristics of Gulf of Mexico Estuaries. Silver Spring, MD: National Oceanic and Atmospheric Administration, Office of Ocean Resources Conservation and Assessment. 209 pp. </w:t>
      </w:r>
    </w:p>
    <w:p w14:paraId="046C1C4D" w14:textId="1F4E19A0" w:rsidR="002D6487" w:rsidRPr="002D6487" w:rsidRDefault="002D6487" w:rsidP="003F4DD7">
      <w:pPr>
        <w:rPr>
          <w:rFonts w:cstheme="minorHAnsi"/>
          <w:color w:val="222222"/>
          <w:shd w:val="clear" w:color="auto" w:fill="FFFFFF"/>
        </w:rPr>
      </w:pPr>
      <w:r w:rsidRPr="002D6487">
        <w:rPr>
          <w:rFonts w:cstheme="minorHAnsi"/>
          <w:color w:val="222222"/>
          <w:shd w:val="clear" w:color="auto" w:fill="FFFFFF"/>
        </w:rPr>
        <w:t xml:space="preserve">Pine III, W., Walters, C., Camp, E., </w:t>
      </w:r>
      <w:proofErr w:type="spellStart"/>
      <w:r w:rsidRPr="002D6487">
        <w:rPr>
          <w:rFonts w:cstheme="minorHAnsi"/>
          <w:color w:val="222222"/>
          <w:shd w:val="clear" w:color="auto" w:fill="FFFFFF"/>
        </w:rPr>
        <w:t>Bouchillon</w:t>
      </w:r>
      <w:proofErr w:type="spellEnd"/>
      <w:r w:rsidRPr="002D6487">
        <w:rPr>
          <w:rFonts w:cstheme="minorHAnsi"/>
          <w:color w:val="222222"/>
          <w:shd w:val="clear" w:color="auto" w:fill="FFFFFF"/>
        </w:rPr>
        <w:t xml:space="preserve">, R., Ahrens, R., </w:t>
      </w:r>
      <w:proofErr w:type="spellStart"/>
      <w:r w:rsidRPr="002D6487">
        <w:rPr>
          <w:rFonts w:cstheme="minorHAnsi"/>
          <w:color w:val="222222"/>
          <w:shd w:val="clear" w:color="auto" w:fill="FFFFFF"/>
        </w:rPr>
        <w:t>Sturmer</w:t>
      </w:r>
      <w:proofErr w:type="spellEnd"/>
      <w:r w:rsidRPr="002D6487">
        <w:rPr>
          <w:rFonts w:cstheme="minorHAnsi"/>
          <w:color w:val="222222"/>
          <w:shd w:val="clear" w:color="auto" w:fill="FFFFFF"/>
        </w:rPr>
        <w:t>, L. and Berrigan, M., 2015. The curious case of eastern oyster Crassostrea virginica stock status in Apalachicola Bay, Florida. </w:t>
      </w:r>
      <w:r w:rsidRPr="002D6487">
        <w:rPr>
          <w:rFonts w:cstheme="minorHAnsi"/>
          <w:i/>
          <w:iCs/>
          <w:color w:val="222222"/>
          <w:shd w:val="clear" w:color="auto" w:fill="FFFFFF"/>
        </w:rPr>
        <w:t>Ecology and Society</w:t>
      </w:r>
      <w:r w:rsidRPr="002D6487">
        <w:rPr>
          <w:rFonts w:cstheme="minorHAnsi"/>
          <w:color w:val="222222"/>
          <w:shd w:val="clear" w:color="auto" w:fill="FFFFFF"/>
        </w:rPr>
        <w:t>, </w:t>
      </w:r>
      <w:r w:rsidRPr="002D6487">
        <w:rPr>
          <w:rFonts w:cstheme="minorHAnsi"/>
          <w:i/>
          <w:iCs/>
          <w:color w:val="222222"/>
          <w:shd w:val="clear" w:color="auto" w:fill="FFFFFF"/>
        </w:rPr>
        <w:t>20</w:t>
      </w:r>
      <w:r w:rsidRPr="002D6487">
        <w:rPr>
          <w:rFonts w:cstheme="minorHAnsi"/>
          <w:color w:val="222222"/>
          <w:shd w:val="clear" w:color="auto" w:fill="FFFFFF"/>
        </w:rPr>
        <w:t>(3).</w:t>
      </w:r>
    </w:p>
    <w:p w14:paraId="27AF85B9" w14:textId="2A68BC3A" w:rsidR="003F4DD7" w:rsidRPr="002D6487" w:rsidRDefault="003F4DD7" w:rsidP="003F4DD7">
      <w:pPr>
        <w:rPr>
          <w:rFonts w:cstheme="minorHAnsi"/>
          <w:color w:val="222222"/>
          <w:shd w:val="clear" w:color="auto" w:fill="FFFFFF"/>
        </w:rPr>
      </w:pPr>
      <w:r w:rsidRPr="002D6487">
        <w:rPr>
          <w:rFonts w:cstheme="minorHAnsi"/>
          <w:color w:val="222222"/>
          <w:shd w:val="clear" w:color="auto" w:fill="FFFFFF"/>
        </w:rPr>
        <w:t xml:space="preserve">Powell, E.N. and </w:t>
      </w:r>
      <w:proofErr w:type="spellStart"/>
      <w:r w:rsidRPr="002D6487">
        <w:rPr>
          <w:rFonts w:cstheme="minorHAnsi"/>
          <w:color w:val="222222"/>
          <w:shd w:val="clear" w:color="auto" w:fill="FFFFFF"/>
        </w:rPr>
        <w:t>Klinck</w:t>
      </w:r>
      <w:proofErr w:type="spellEnd"/>
      <w:r w:rsidRPr="002D6487">
        <w:rPr>
          <w:rFonts w:cstheme="minorHAnsi"/>
          <w:color w:val="222222"/>
          <w:shd w:val="clear" w:color="auto" w:fill="FFFFFF"/>
        </w:rPr>
        <w:t xml:space="preserve">, J.M., 2007. Is oyster shell a sustainable estuarine </w:t>
      </w:r>
      <w:proofErr w:type="gramStart"/>
      <w:r w:rsidRPr="002D6487">
        <w:rPr>
          <w:rFonts w:cstheme="minorHAnsi"/>
          <w:color w:val="222222"/>
          <w:shd w:val="clear" w:color="auto" w:fill="FFFFFF"/>
        </w:rPr>
        <w:t>resource?.</w:t>
      </w:r>
      <w:proofErr w:type="gramEnd"/>
      <w:r w:rsidRPr="002D6487">
        <w:rPr>
          <w:rFonts w:cstheme="minorHAnsi"/>
          <w:color w:val="222222"/>
          <w:shd w:val="clear" w:color="auto" w:fill="FFFFFF"/>
        </w:rPr>
        <w:t> </w:t>
      </w:r>
      <w:r w:rsidRPr="002D6487">
        <w:rPr>
          <w:rFonts w:cstheme="minorHAnsi"/>
          <w:i/>
          <w:iCs/>
          <w:color w:val="222222"/>
          <w:shd w:val="clear" w:color="auto" w:fill="FFFFFF"/>
        </w:rPr>
        <w:t>Journal of Shellfish Research</w:t>
      </w:r>
      <w:r w:rsidRPr="002D6487">
        <w:rPr>
          <w:rFonts w:cstheme="minorHAnsi"/>
          <w:color w:val="222222"/>
          <w:shd w:val="clear" w:color="auto" w:fill="FFFFFF"/>
        </w:rPr>
        <w:t>, </w:t>
      </w:r>
      <w:r w:rsidRPr="002D6487">
        <w:rPr>
          <w:rFonts w:cstheme="minorHAnsi"/>
          <w:i/>
          <w:iCs/>
          <w:color w:val="222222"/>
          <w:shd w:val="clear" w:color="auto" w:fill="FFFFFF"/>
        </w:rPr>
        <w:t>26</w:t>
      </w:r>
      <w:r w:rsidRPr="002D6487">
        <w:rPr>
          <w:rFonts w:cstheme="minorHAnsi"/>
          <w:color w:val="222222"/>
          <w:shd w:val="clear" w:color="auto" w:fill="FFFFFF"/>
        </w:rPr>
        <w:t>(1), pp.181-195.</w:t>
      </w:r>
    </w:p>
    <w:p w14:paraId="13A9CC12" w14:textId="77777777" w:rsidR="003F4DD7" w:rsidRPr="002D6487" w:rsidRDefault="003F4DD7" w:rsidP="003F4DD7">
      <w:pPr>
        <w:pStyle w:val="CommentText"/>
        <w:rPr>
          <w:rFonts w:cstheme="minorHAnsi"/>
          <w:color w:val="222222"/>
          <w:sz w:val="22"/>
          <w:szCs w:val="22"/>
          <w:shd w:val="clear" w:color="auto" w:fill="FFFFFF"/>
        </w:rPr>
      </w:pPr>
      <w:r w:rsidRPr="002D6487">
        <w:rPr>
          <w:rFonts w:cstheme="minorHAnsi"/>
          <w:color w:val="222222"/>
          <w:sz w:val="22"/>
          <w:szCs w:val="22"/>
          <w:shd w:val="clear" w:color="auto" w:fill="FFFFFF"/>
        </w:rPr>
        <w:t xml:space="preserve">Powell, E.N., Gauthier, J.D., Wilson, E.A., Nelson, A., Fay, R.R. and Brooks, J.M., 1992. Oyster disease and climate change. Are yearly changes in </w:t>
      </w:r>
      <w:proofErr w:type="spellStart"/>
      <w:r w:rsidRPr="002D6487">
        <w:rPr>
          <w:rFonts w:cstheme="minorHAnsi"/>
          <w:color w:val="222222"/>
          <w:sz w:val="22"/>
          <w:szCs w:val="22"/>
          <w:shd w:val="clear" w:color="auto" w:fill="FFFFFF"/>
        </w:rPr>
        <w:t>Perkinsus</w:t>
      </w:r>
      <w:proofErr w:type="spellEnd"/>
      <w:r w:rsidRPr="002D6487">
        <w:rPr>
          <w:rFonts w:cstheme="minorHAnsi"/>
          <w:color w:val="222222"/>
          <w:sz w:val="22"/>
          <w:szCs w:val="22"/>
          <w:shd w:val="clear" w:color="auto" w:fill="FFFFFF"/>
        </w:rPr>
        <w:t xml:space="preserve"> marinus parasitism in oysters (Crassostrea virginica) controlled by climatic cycles in the Gulf of </w:t>
      </w:r>
      <w:proofErr w:type="gramStart"/>
      <w:r w:rsidRPr="002D6487">
        <w:rPr>
          <w:rFonts w:cstheme="minorHAnsi"/>
          <w:color w:val="222222"/>
          <w:sz w:val="22"/>
          <w:szCs w:val="22"/>
          <w:shd w:val="clear" w:color="auto" w:fill="FFFFFF"/>
        </w:rPr>
        <w:t>Mexico?.</w:t>
      </w:r>
      <w:proofErr w:type="gramEnd"/>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Marine ecology</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13</w:t>
      </w:r>
      <w:r w:rsidRPr="002D6487">
        <w:rPr>
          <w:rFonts w:cstheme="minorHAnsi"/>
          <w:color w:val="222222"/>
          <w:sz w:val="22"/>
          <w:szCs w:val="22"/>
          <w:shd w:val="clear" w:color="auto" w:fill="FFFFFF"/>
        </w:rPr>
        <w:t>(3), pp.243-270.</w:t>
      </w:r>
    </w:p>
    <w:p w14:paraId="74069B6A" w14:textId="77777777" w:rsidR="003F4DD7" w:rsidRPr="002D6487" w:rsidRDefault="003F4DD7" w:rsidP="003F4DD7">
      <w:pPr>
        <w:rPr>
          <w:rFonts w:cstheme="minorHAnsi"/>
          <w:color w:val="222222"/>
          <w:shd w:val="clear" w:color="auto" w:fill="FFFFFF"/>
        </w:rPr>
      </w:pPr>
      <w:proofErr w:type="spellStart"/>
      <w:r w:rsidRPr="002D6487">
        <w:rPr>
          <w:rFonts w:cstheme="minorHAnsi"/>
          <w:color w:val="222222"/>
          <w:shd w:val="clear" w:color="auto" w:fill="FFFFFF"/>
        </w:rPr>
        <w:t>Pusack</w:t>
      </w:r>
      <w:proofErr w:type="spellEnd"/>
      <w:r w:rsidRPr="002D6487">
        <w:rPr>
          <w:rFonts w:cstheme="minorHAnsi"/>
          <w:color w:val="222222"/>
          <w:shd w:val="clear" w:color="auto" w:fill="FFFFFF"/>
        </w:rPr>
        <w:t>, T.J., Kimbro, D.L., White, J.W. and Stallings, C.D., 2019. Predation on oysters is inhibited by intense or chronically mild, low salinity events. </w:t>
      </w:r>
      <w:r w:rsidRPr="002D6487">
        <w:rPr>
          <w:rFonts w:cstheme="minorHAnsi"/>
          <w:i/>
          <w:iCs/>
          <w:color w:val="222222"/>
          <w:shd w:val="clear" w:color="auto" w:fill="FFFFFF"/>
        </w:rPr>
        <w:t>Limnology and Oceanography</w:t>
      </w:r>
      <w:r w:rsidRPr="002D6487">
        <w:rPr>
          <w:rFonts w:cstheme="minorHAnsi"/>
          <w:color w:val="222222"/>
          <w:shd w:val="clear" w:color="auto" w:fill="FFFFFF"/>
        </w:rPr>
        <w:t>, </w:t>
      </w:r>
      <w:r w:rsidRPr="002D6487">
        <w:rPr>
          <w:rFonts w:cstheme="minorHAnsi"/>
          <w:i/>
          <w:iCs/>
          <w:color w:val="222222"/>
          <w:shd w:val="clear" w:color="auto" w:fill="FFFFFF"/>
        </w:rPr>
        <w:t>64</w:t>
      </w:r>
      <w:r w:rsidRPr="002D6487">
        <w:rPr>
          <w:rFonts w:cstheme="minorHAnsi"/>
          <w:color w:val="222222"/>
          <w:shd w:val="clear" w:color="auto" w:fill="FFFFFF"/>
        </w:rPr>
        <w:t>(1), pp.81-92.</w:t>
      </w:r>
    </w:p>
    <w:p w14:paraId="3C851949" w14:textId="720B81A9" w:rsidR="003F4DD7" w:rsidRDefault="003F4DD7" w:rsidP="003F4DD7">
      <w:pPr>
        <w:pStyle w:val="HTMLPreformatted"/>
        <w:shd w:val="clear" w:color="auto" w:fill="FFFFFF"/>
        <w:wordWrap w:val="0"/>
        <w:spacing w:line="225" w:lineRule="atLeast"/>
        <w:rPr>
          <w:rFonts w:asciiTheme="minorHAnsi" w:hAnsiTheme="minorHAnsi" w:cstheme="minorHAnsi"/>
          <w:color w:val="000000"/>
          <w:sz w:val="22"/>
          <w:szCs w:val="22"/>
          <w:bdr w:val="none" w:sz="0" w:space="0" w:color="auto" w:frame="1"/>
        </w:rPr>
      </w:pPr>
      <w:r w:rsidRPr="002D6487">
        <w:rPr>
          <w:rFonts w:asciiTheme="minorHAnsi" w:hAnsiTheme="minorHAnsi" w:cstheme="minorHAnsi"/>
          <w:color w:val="000000"/>
          <w:sz w:val="22"/>
          <w:szCs w:val="22"/>
          <w:bdr w:val="none" w:sz="0" w:space="0" w:color="auto" w:frame="1"/>
        </w:rPr>
        <w:t xml:space="preserve">R Core Team (2018). R: A language and environment for statistical computing. R Foundation for Statistical Computing, Vienna, Austria. URL </w:t>
      </w:r>
      <w:hyperlink r:id="rId11" w:history="1">
        <w:r w:rsidRPr="002D6487">
          <w:rPr>
            <w:rStyle w:val="Hyperlink"/>
            <w:rFonts w:asciiTheme="minorHAnsi" w:hAnsiTheme="minorHAnsi" w:cstheme="minorHAnsi"/>
            <w:sz w:val="22"/>
            <w:szCs w:val="22"/>
            <w:bdr w:val="none" w:sz="0" w:space="0" w:color="auto" w:frame="1"/>
          </w:rPr>
          <w:t>https://www.R-project.org/</w:t>
        </w:r>
      </w:hyperlink>
      <w:r w:rsidRPr="002D6487">
        <w:rPr>
          <w:rFonts w:asciiTheme="minorHAnsi" w:hAnsiTheme="minorHAnsi" w:cstheme="minorHAnsi"/>
          <w:color w:val="000000"/>
          <w:sz w:val="22"/>
          <w:szCs w:val="22"/>
          <w:bdr w:val="none" w:sz="0" w:space="0" w:color="auto" w:frame="1"/>
        </w:rPr>
        <w:t>.</w:t>
      </w:r>
    </w:p>
    <w:p w14:paraId="3E7A1C4B" w14:textId="77777777" w:rsidR="009D46B4" w:rsidRPr="002D6487" w:rsidRDefault="009D46B4" w:rsidP="003F4DD7">
      <w:pPr>
        <w:pStyle w:val="HTMLPreformatted"/>
        <w:shd w:val="clear" w:color="auto" w:fill="FFFFFF"/>
        <w:wordWrap w:val="0"/>
        <w:spacing w:line="225" w:lineRule="atLeast"/>
        <w:rPr>
          <w:rFonts w:asciiTheme="minorHAnsi" w:hAnsiTheme="minorHAnsi" w:cstheme="minorHAnsi"/>
          <w:color w:val="000000"/>
          <w:sz w:val="22"/>
          <w:szCs w:val="22"/>
          <w:bdr w:val="none" w:sz="0" w:space="0" w:color="auto" w:frame="1"/>
        </w:rPr>
      </w:pPr>
    </w:p>
    <w:p w14:paraId="5927CF06" w14:textId="77777777" w:rsidR="003F4DD7" w:rsidRPr="002D6487" w:rsidRDefault="003F4DD7" w:rsidP="003F4DD7">
      <w:pPr>
        <w:pStyle w:val="CommentText"/>
        <w:rPr>
          <w:rFonts w:cstheme="minorHAnsi"/>
          <w:sz w:val="22"/>
          <w:szCs w:val="22"/>
        </w:rPr>
      </w:pPr>
      <w:r w:rsidRPr="002D6487">
        <w:rPr>
          <w:rFonts w:cstheme="minorHAnsi"/>
          <w:color w:val="222222"/>
          <w:sz w:val="22"/>
          <w:szCs w:val="22"/>
          <w:shd w:val="clear" w:color="auto" w:fill="FFFFFF"/>
        </w:rPr>
        <w:t>Raabe, E.A. and Stumpf, R.P., 2016. Expansion of tidal marsh in response to sea-level rise: Gulf Coast of Florida, USA. </w:t>
      </w:r>
      <w:r w:rsidRPr="002D6487">
        <w:rPr>
          <w:rFonts w:cstheme="minorHAnsi"/>
          <w:i/>
          <w:iCs/>
          <w:color w:val="222222"/>
          <w:sz w:val="22"/>
          <w:szCs w:val="22"/>
          <w:shd w:val="clear" w:color="auto" w:fill="FFFFFF"/>
        </w:rPr>
        <w:t>Estuaries and Coasts</w:t>
      </w:r>
      <w:r w:rsidRPr="002D6487">
        <w:rPr>
          <w:rFonts w:cstheme="minorHAnsi"/>
          <w:color w:val="222222"/>
          <w:sz w:val="22"/>
          <w:szCs w:val="22"/>
          <w:shd w:val="clear" w:color="auto" w:fill="FFFFFF"/>
        </w:rPr>
        <w:t>, </w:t>
      </w:r>
      <w:r w:rsidRPr="002D6487">
        <w:rPr>
          <w:rFonts w:cstheme="minorHAnsi"/>
          <w:i/>
          <w:iCs/>
          <w:color w:val="222222"/>
          <w:sz w:val="22"/>
          <w:szCs w:val="22"/>
          <w:shd w:val="clear" w:color="auto" w:fill="FFFFFF"/>
        </w:rPr>
        <w:t>39</w:t>
      </w:r>
      <w:r w:rsidRPr="002D6487">
        <w:rPr>
          <w:rFonts w:cstheme="minorHAnsi"/>
          <w:color w:val="222222"/>
          <w:sz w:val="22"/>
          <w:szCs w:val="22"/>
          <w:shd w:val="clear" w:color="auto" w:fill="FFFFFF"/>
        </w:rPr>
        <w:t>(1), pp.145-157.</w:t>
      </w:r>
    </w:p>
    <w:p w14:paraId="673DFA49" w14:textId="77777777" w:rsidR="003F4DD7" w:rsidRPr="002D6487" w:rsidRDefault="003F4DD7" w:rsidP="003F4DD7">
      <w:pPr>
        <w:spacing w:after="0" w:line="240" w:lineRule="auto"/>
        <w:rPr>
          <w:rFonts w:cstheme="minorHAnsi"/>
          <w:shd w:val="clear" w:color="auto" w:fill="FFFFFF"/>
        </w:rPr>
      </w:pPr>
      <w:proofErr w:type="spellStart"/>
      <w:r w:rsidRPr="002D6487">
        <w:rPr>
          <w:rFonts w:cstheme="minorHAnsi"/>
          <w:shd w:val="clear" w:color="auto" w:fill="FFFFFF"/>
        </w:rPr>
        <w:lastRenderedPageBreak/>
        <w:t>Saetta</w:t>
      </w:r>
      <w:proofErr w:type="spellEnd"/>
      <w:r w:rsidRPr="002D6487">
        <w:rPr>
          <w:rFonts w:cstheme="minorHAnsi"/>
          <w:shd w:val="clear" w:color="auto" w:fill="FFFFFF"/>
        </w:rPr>
        <w:t>, D., Ishii, S.K., Pine III, W.E. and Boyer, T.H., 2015. Case study and life cycle assessment of a coastal utility facing saltwater intrusion. </w:t>
      </w:r>
      <w:r w:rsidRPr="002D6487">
        <w:rPr>
          <w:rFonts w:cstheme="minorHAnsi"/>
          <w:i/>
          <w:iCs/>
          <w:shd w:val="clear" w:color="auto" w:fill="FFFFFF"/>
        </w:rPr>
        <w:t>Journal‐American Water Works Association</w:t>
      </w:r>
      <w:r w:rsidRPr="002D6487">
        <w:rPr>
          <w:rFonts w:cstheme="minorHAnsi"/>
          <w:shd w:val="clear" w:color="auto" w:fill="FFFFFF"/>
        </w:rPr>
        <w:t>, </w:t>
      </w:r>
      <w:r w:rsidRPr="002D6487">
        <w:rPr>
          <w:rFonts w:cstheme="minorHAnsi"/>
          <w:i/>
          <w:iCs/>
          <w:shd w:val="clear" w:color="auto" w:fill="FFFFFF"/>
        </w:rPr>
        <w:t>107</w:t>
      </w:r>
      <w:r w:rsidRPr="002D6487">
        <w:rPr>
          <w:rFonts w:cstheme="minorHAnsi"/>
          <w:shd w:val="clear" w:color="auto" w:fill="FFFFFF"/>
        </w:rPr>
        <w:t xml:space="preserve">(10), </w:t>
      </w:r>
      <w:proofErr w:type="gramStart"/>
      <w:r w:rsidRPr="002D6487">
        <w:rPr>
          <w:rFonts w:cstheme="minorHAnsi"/>
          <w:shd w:val="clear" w:color="auto" w:fill="FFFFFF"/>
        </w:rPr>
        <w:t>pp.E</w:t>
      </w:r>
      <w:proofErr w:type="gramEnd"/>
      <w:r w:rsidRPr="002D6487">
        <w:rPr>
          <w:rFonts w:cstheme="minorHAnsi"/>
          <w:shd w:val="clear" w:color="auto" w:fill="FFFFFF"/>
        </w:rPr>
        <w:t>543-E558.</w:t>
      </w:r>
    </w:p>
    <w:p w14:paraId="4FB7ABF1" w14:textId="77777777" w:rsidR="003F4DD7" w:rsidRPr="004306DA" w:rsidRDefault="003F4DD7" w:rsidP="003F4DD7">
      <w:pPr>
        <w:spacing w:after="0" w:line="240" w:lineRule="auto"/>
        <w:rPr>
          <w:rFonts w:cstheme="minorHAnsi"/>
          <w:shd w:val="clear" w:color="auto" w:fill="FFFFFF"/>
        </w:rPr>
      </w:pPr>
    </w:p>
    <w:p w14:paraId="544C2C31" w14:textId="0116F75D" w:rsidR="003F4DD7" w:rsidRDefault="003F4DD7" w:rsidP="003F4DD7">
      <w:pPr>
        <w:rPr>
          <w:rFonts w:cstheme="minorHAnsi"/>
          <w:color w:val="222222"/>
          <w:shd w:val="clear" w:color="auto" w:fill="FFFFFF"/>
        </w:rPr>
      </w:pPr>
      <w:r w:rsidRPr="004306DA">
        <w:rPr>
          <w:rFonts w:cstheme="minorHAnsi"/>
          <w:color w:val="222222"/>
          <w:shd w:val="clear" w:color="auto" w:fill="FFFFFF"/>
        </w:rPr>
        <w:t xml:space="preserve">Sassaman, K.E., Wallis, N.J., McFadden, P.S., Mahar, G.J., Jenkins, J.A., </w:t>
      </w:r>
      <w:proofErr w:type="spellStart"/>
      <w:r w:rsidRPr="004306DA">
        <w:rPr>
          <w:rFonts w:cstheme="minorHAnsi"/>
          <w:color w:val="222222"/>
          <w:shd w:val="clear" w:color="auto" w:fill="FFFFFF"/>
        </w:rPr>
        <w:t>Donop</w:t>
      </w:r>
      <w:proofErr w:type="spellEnd"/>
      <w:r w:rsidRPr="004306DA">
        <w:rPr>
          <w:rFonts w:cstheme="minorHAnsi"/>
          <w:color w:val="222222"/>
          <w:shd w:val="clear" w:color="auto" w:fill="FFFFFF"/>
        </w:rPr>
        <w:t xml:space="preserve">, M.C., </w:t>
      </w:r>
      <w:proofErr w:type="spellStart"/>
      <w:r w:rsidRPr="004306DA">
        <w:rPr>
          <w:rFonts w:cstheme="minorHAnsi"/>
          <w:color w:val="222222"/>
          <w:shd w:val="clear" w:color="auto" w:fill="FFFFFF"/>
        </w:rPr>
        <w:t>Monés</w:t>
      </w:r>
      <w:proofErr w:type="spellEnd"/>
      <w:r w:rsidRPr="004306DA">
        <w:rPr>
          <w:rFonts w:cstheme="minorHAnsi"/>
          <w:color w:val="222222"/>
          <w:shd w:val="clear" w:color="auto" w:fill="FFFFFF"/>
        </w:rPr>
        <w:t xml:space="preserve">, M.P., </w:t>
      </w:r>
      <w:proofErr w:type="spellStart"/>
      <w:r w:rsidRPr="004306DA">
        <w:rPr>
          <w:rFonts w:cstheme="minorHAnsi"/>
          <w:color w:val="222222"/>
          <w:shd w:val="clear" w:color="auto" w:fill="FFFFFF"/>
        </w:rPr>
        <w:t>Palmiotto</w:t>
      </w:r>
      <w:proofErr w:type="spellEnd"/>
      <w:r w:rsidRPr="004306DA">
        <w:rPr>
          <w:rFonts w:cstheme="minorHAnsi"/>
          <w:color w:val="222222"/>
          <w:shd w:val="clear" w:color="auto" w:fill="FFFFFF"/>
        </w:rPr>
        <w:t>, A., Boucher, A., Goodwin, J.M. and Oliveira, C.I., 2017. Keeping pace with rising sea: The first 6 years of the Lower Suwannee Archaeological Survey, Gulf coastal Florida. </w:t>
      </w:r>
      <w:r w:rsidRPr="004306DA">
        <w:rPr>
          <w:rFonts w:cstheme="minorHAnsi"/>
          <w:i/>
          <w:iCs/>
          <w:color w:val="222222"/>
          <w:shd w:val="clear" w:color="auto" w:fill="FFFFFF"/>
        </w:rPr>
        <w:t>The Journal of Island and Coastal Archaeology</w:t>
      </w:r>
      <w:r w:rsidRPr="004306DA">
        <w:rPr>
          <w:rFonts w:cstheme="minorHAnsi"/>
          <w:color w:val="222222"/>
          <w:shd w:val="clear" w:color="auto" w:fill="FFFFFF"/>
        </w:rPr>
        <w:t>, </w:t>
      </w:r>
      <w:r w:rsidRPr="004306DA">
        <w:rPr>
          <w:rFonts w:cstheme="minorHAnsi"/>
          <w:i/>
          <w:iCs/>
          <w:color w:val="222222"/>
          <w:shd w:val="clear" w:color="auto" w:fill="FFFFFF"/>
        </w:rPr>
        <w:t>12</w:t>
      </w:r>
      <w:r w:rsidRPr="004306DA">
        <w:rPr>
          <w:rFonts w:cstheme="minorHAnsi"/>
          <w:color w:val="222222"/>
          <w:shd w:val="clear" w:color="auto" w:fill="FFFFFF"/>
        </w:rPr>
        <w:t>(2), pp.173-199.</w:t>
      </w:r>
    </w:p>
    <w:p w14:paraId="691C6095" w14:textId="23AA158B" w:rsidR="00C567C7" w:rsidRPr="004306DA" w:rsidRDefault="00C567C7" w:rsidP="003F4DD7">
      <w:pPr>
        <w:rPr>
          <w:rFonts w:cstheme="minorHAnsi"/>
          <w:color w:val="222222"/>
          <w:shd w:val="clear" w:color="auto" w:fill="FFFFFF"/>
        </w:rPr>
      </w:pPr>
      <w:r>
        <w:rPr>
          <w:rFonts w:ascii="Arial" w:hAnsi="Arial" w:cs="Arial"/>
          <w:color w:val="222222"/>
          <w:sz w:val="20"/>
          <w:szCs w:val="20"/>
          <w:shd w:val="clear" w:color="auto" w:fill="FFFFFF"/>
        </w:rPr>
        <w:t xml:space="preserve">Seavey, J.R., Pine III, W.E., Frederick, P., </w:t>
      </w:r>
      <w:proofErr w:type="spellStart"/>
      <w:r>
        <w:rPr>
          <w:rFonts w:ascii="Arial" w:hAnsi="Arial" w:cs="Arial"/>
          <w:color w:val="222222"/>
          <w:sz w:val="20"/>
          <w:szCs w:val="20"/>
          <w:shd w:val="clear" w:color="auto" w:fill="FFFFFF"/>
        </w:rPr>
        <w:t>Sturmer</w:t>
      </w:r>
      <w:proofErr w:type="spellEnd"/>
      <w:r>
        <w:rPr>
          <w:rFonts w:ascii="Arial" w:hAnsi="Arial" w:cs="Arial"/>
          <w:color w:val="222222"/>
          <w:sz w:val="20"/>
          <w:szCs w:val="20"/>
          <w:shd w:val="clear" w:color="auto" w:fill="FFFFFF"/>
        </w:rPr>
        <w:t>, L. and Berrigan, M., 2011. Decadal changes in oyster reefs in the Big Bend of Florida's Gulf Coast. </w:t>
      </w:r>
      <w:r>
        <w:rPr>
          <w:rFonts w:ascii="Arial" w:hAnsi="Arial" w:cs="Arial"/>
          <w:i/>
          <w:iCs/>
          <w:color w:val="222222"/>
          <w:sz w:val="20"/>
          <w:szCs w:val="20"/>
          <w:shd w:val="clear" w:color="auto" w:fill="FFFFFF"/>
        </w:rPr>
        <w:t>Ecosphere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w:t>
      </w:r>
      <w:r>
        <w:rPr>
          <w:rFonts w:ascii="Arial" w:hAnsi="Arial" w:cs="Arial"/>
          <w:color w:val="222222"/>
          <w:sz w:val="20"/>
          <w:szCs w:val="20"/>
          <w:shd w:val="clear" w:color="auto" w:fill="FFFFFF"/>
        </w:rPr>
        <w:t>(10), pp.1-14.</w:t>
      </w:r>
    </w:p>
    <w:p w14:paraId="0948465F" w14:textId="77777777" w:rsidR="003F4DD7" w:rsidRPr="004306DA" w:rsidRDefault="003F4DD7" w:rsidP="003F4DD7">
      <w:pPr>
        <w:pStyle w:val="CommentText"/>
        <w:rPr>
          <w:rFonts w:cstheme="minorHAnsi"/>
          <w:color w:val="222222"/>
          <w:sz w:val="22"/>
          <w:szCs w:val="22"/>
          <w:shd w:val="clear" w:color="auto" w:fill="FFFFFF"/>
        </w:rPr>
      </w:pPr>
      <w:proofErr w:type="spellStart"/>
      <w:r w:rsidRPr="004306DA">
        <w:rPr>
          <w:rFonts w:cstheme="minorHAnsi"/>
          <w:color w:val="222222"/>
          <w:sz w:val="22"/>
          <w:szCs w:val="22"/>
          <w:shd w:val="clear" w:color="auto" w:fill="FFFFFF"/>
        </w:rPr>
        <w:t>Wilberg</w:t>
      </w:r>
      <w:proofErr w:type="spellEnd"/>
      <w:r w:rsidRPr="004306DA">
        <w:rPr>
          <w:rFonts w:cstheme="minorHAnsi"/>
          <w:color w:val="222222"/>
          <w:sz w:val="22"/>
          <w:szCs w:val="22"/>
          <w:shd w:val="clear" w:color="auto" w:fill="FFFFFF"/>
        </w:rPr>
        <w:t xml:space="preserve">, M.J., Livings, M.E., </w:t>
      </w:r>
      <w:proofErr w:type="spellStart"/>
      <w:r w:rsidRPr="004306DA">
        <w:rPr>
          <w:rFonts w:cstheme="minorHAnsi"/>
          <w:color w:val="222222"/>
          <w:sz w:val="22"/>
          <w:szCs w:val="22"/>
          <w:shd w:val="clear" w:color="auto" w:fill="FFFFFF"/>
        </w:rPr>
        <w:t>Barkman</w:t>
      </w:r>
      <w:proofErr w:type="spellEnd"/>
      <w:r w:rsidRPr="004306DA">
        <w:rPr>
          <w:rFonts w:cstheme="minorHAnsi"/>
          <w:color w:val="222222"/>
          <w:sz w:val="22"/>
          <w:szCs w:val="22"/>
          <w:shd w:val="clear" w:color="auto" w:fill="FFFFFF"/>
        </w:rPr>
        <w:t>, J.S., Morris, B.T. and Robinson, J.M., 2011. Overfishing, disease, habitat loss, and potential extirpation of oysters in upper Chesapeake Bay. </w:t>
      </w:r>
      <w:r w:rsidRPr="004306DA">
        <w:rPr>
          <w:rFonts w:cstheme="minorHAnsi"/>
          <w:i/>
          <w:iCs/>
          <w:color w:val="222222"/>
          <w:sz w:val="22"/>
          <w:szCs w:val="22"/>
          <w:shd w:val="clear" w:color="auto" w:fill="FFFFFF"/>
        </w:rPr>
        <w:t>Marine Ecology Progress Series</w:t>
      </w:r>
      <w:r w:rsidRPr="004306DA">
        <w:rPr>
          <w:rFonts w:cstheme="minorHAnsi"/>
          <w:color w:val="222222"/>
          <w:sz w:val="22"/>
          <w:szCs w:val="22"/>
          <w:shd w:val="clear" w:color="auto" w:fill="FFFFFF"/>
        </w:rPr>
        <w:t>, </w:t>
      </w:r>
      <w:r w:rsidRPr="004306DA">
        <w:rPr>
          <w:rFonts w:cstheme="minorHAnsi"/>
          <w:i/>
          <w:iCs/>
          <w:color w:val="222222"/>
          <w:sz w:val="22"/>
          <w:szCs w:val="22"/>
          <w:shd w:val="clear" w:color="auto" w:fill="FFFFFF"/>
        </w:rPr>
        <w:t>436</w:t>
      </w:r>
      <w:r w:rsidRPr="004306DA">
        <w:rPr>
          <w:rFonts w:cstheme="minorHAnsi"/>
          <w:color w:val="222222"/>
          <w:sz w:val="22"/>
          <w:szCs w:val="22"/>
          <w:shd w:val="clear" w:color="auto" w:fill="FFFFFF"/>
        </w:rPr>
        <w:t>, pp.131-144.</w:t>
      </w:r>
    </w:p>
    <w:p w14:paraId="34C05393" w14:textId="77777777" w:rsidR="003F4DD7" w:rsidRPr="004306DA" w:rsidRDefault="003F4DD7" w:rsidP="003F4DD7">
      <w:pPr>
        <w:pStyle w:val="CommentText"/>
        <w:rPr>
          <w:rFonts w:cstheme="minorHAnsi"/>
          <w:color w:val="222222"/>
          <w:sz w:val="22"/>
          <w:szCs w:val="22"/>
          <w:shd w:val="clear" w:color="auto" w:fill="FFFFFF"/>
        </w:rPr>
      </w:pPr>
      <w:proofErr w:type="spellStart"/>
      <w:r w:rsidRPr="004306DA">
        <w:rPr>
          <w:rFonts w:cstheme="minorHAnsi"/>
          <w:color w:val="222222"/>
          <w:sz w:val="22"/>
          <w:szCs w:val="22"/>
          <w:shd w:val="clear" w:color="auto" w:fill="FFFFFF"/>
        </w:rPr>
        <w:t>Wilberg</w:t>
      </w:r>
      <w:proofErr w:type="spellEnd"/>
      <w:r w:rsidRPr="004306DA">
        <w:rPr>
          <w:rFonts w:cstheme="minorHAnsi"/>
          <w:color w:val="222222"/>
          <w:sz w:val="22"/>
          <w:szCs w:val="22"/>
          <w:shd w:val="clear" w:color="auto" w:fill="FFFFFF"/>
        </w:rPr>
        <w:t xml:space="preserve">, M.J., </w:t>
      </w:r>
      <w:proofErr w:type="spellStart"/>
      <w:r w:rsidRPr="004306DA">
        <w:rPr>
          <w:rFonts w:cstheme="minorHAnsi"/>
          <w:color w:val="222222"/>
          <w:sz w:val="22"/>
          <w:szCs w:val="22"/>
          <w:shd w:val="clear" w:color="auto" w:fill="FFFFFF"/>
        </w:rPr>
        <w:t>Wiedenmann</w:t>
      </w:r>
      <w:proofErr w:type="spellEnd"/>
      <w:r w:rsidRPr="004306DA">
        <w:rPr>
          <w:rFonts w:cstheme="minorHAnsi"/>
          <w:color w:val="222222"/>
          <w:sz w:val="22"/>
          <w:szCs w:val="22"/>
          <w:shd w:val="clear" w:color="auto" w:fill="FFFFFF"/>
        </w:rPr>
        <w:t>, J.R. and Robinson, J.M., 2013. Sustainable exploitation and management of autogenic ecosystem engineers: application to oysters in Chesapeake Bay. </w:t>
      </w:r>
      <w:r w:rsidRPr="004306DA">
        <w:rPr>
          <w:rFonts w:cstheme="minorHAnsi"/>
          <w:i/>
          <w:iCs/>
          <w:color w:val="222222"/>
          <w:sz w:val="22"/>
          <w:szCs w:val="22"/>
          <w:shd w:val="clear" w:color="auto" w:fill="FFFFFF"/>
        </w:rPr>
        <w:t>Ecological applications</w:t>
      </w:r>
      <w:r w:rsidRPr="004306DA">
        <w:rPr>
          <w:rFonts w:cstheme="minorHAnsi"/>
          <w:color w:val="222222"/>
          <w:sz w:val="22"/>
          <w:szCs w:val="22"/>
          <w:shd w:val="clear" w:color="auto" w:fill="FFFFFF"/>
        </w:rPr>
        <w:t>, </w:t>
      </w:r>
      <w:r w:rsidRPr="004306DA">
        <w:rPr>
          <w:rFonts w:cstheme="minorHAnsi"/>
          <w:i/>
          <w:iCs/>
          <w:color w:val="222222"/>
          <w:sz w:val="22"/>
          <w:szCs w:val="22"/>
          <w:shd w:val="clear" w:color="auto" w:fill="FFFFFF"/>
        </w:rPr>
        <w:t>23</w:t>
      </w:r>
      <w:r w:rsidRPr="004306DA">
        <w:rPr>
          <w:rFonts w:cstheme="minorHAnsi"/>
          <w:color w:val="222222"/>
          <w:sz w:val="22"/>
          <w:szCs w:val="22"/>
          <w:shd w:val="clear" w:color="auto" w:fill="FFFFFF"/>
        </w:rPr>
        <w:t>(4), pp.766-776.</w:t>
      </w:r>
    </w:p>
    <w:p w14:paraId="652F2077" w14:textId="62E3076E" w:rsidR="003F4DD7" w:rsidRPr="008B7BD1" w:rsidRDefault="003F4DD7" w:rsidP="008B7BD1">
      <w:pPr>
        <w:rPr>
          <w:rFonts w:cstheme="minorHAnsi"/>
        </w:rPr>
      </w:pPr>
      <w:r w:rsidRPr="004306DA">
        <w:rPr>
          <w:rFonts w:cstheme="minorHAnsi"/>
        </w:rPr>
        <w:t xml:space="preserve">Wright, E. E., A. C. Hine, S. L. </w:t>
      </w:r>
      <w:proofErr w:type="spellStart"/>
      <w:r w:rsidRPr="004306DA">
        <w:rPr>
          <w:rFonts w:cstheme="minorHAnsi"/>
        </w:rPr>
        <w:t>Goodbred</w:t>
      </w:r>
      <w:proofErr w:type="spellEnd"/>
      <w:r w:rsidRPr="004306DA">
        <w:rPr>
          <w:rFonts w:cstheme="minorHAnsi"/>
        </w:rPr>
        <w:t>, and S. D. Locker. 2005. The effect of sea-level and climate change on the development of a mixed siliciclastic</w:t>
      </w:r>
      <w:r w:rsidR="008B7BD1">
        <w:rPr>
          <w:rFonts w:cstheme="minorHAnsi"/>
        </w:rPr>
        <w:t xml:space="preserve"> </w:t>
      </w:r>
      <w:r w:rsidRPr="004306DA">
        <w:rPr>
          <w:rFonts w:cstheme="minorHAnsi"/>
        </w:rPr>
        <w:t>carbonate, deltaic coastline: Suwannee River, Florida, USA. Journal of Sedimentary Research 75:621–635.</w:t>
      </w:r>
    </w:p>
    <w:p w14:paraId="10F3E353" w14:textId="67329A98" w:rsidR="005D6337" w:rsidRDefault="009A0C31" w:rsidP="005A7234">
      <w:pPr>
        <w:spacing w:after="0" w:line="360" w:lineRule="auto"/>
        <w:rPr>
          <w:iCs/>
        </w:rPr>
      </w:pPr>
      <w:r>
        <w:rPr>
          <w:iCs/>
          <w:noProof/>
        </w:rPr>
        <w:lastRenderedPageBreak/>
        <w:drawing>
          <wp:inline distT="0" distB="0" distL="0" distR="0" wp14:anchorId="1B619B74" wp14:editId="4F3591A8">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ys_stn_map_pub_ins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F789B78" w14:textId="5F978FCF" w:rsidR="00EC66C9" w:rsidRDefault="00EC66C9" w:rsidP="005A7234">
      <w:pPr>
        <w:spacing w:after="0" w:line="360" w:lineRule="auto"/>
        <w:rPr>
          <w:iCs/>
        </w:rPr>
      </w:pPr>
      <w:r>
        <w:rPr>
          <w:iCs/>
        </w:rPr>
        <w:lastRenderedPageBreak/>
        <w:t>Figure 1.</w:t>
      </w:r>
      <w:r w:rsidR="005D6337">
        <w:rPr>
          <w:iCs/>
        </w:rPr>
        <w:t xml:space="preserve"> </w:t>
      </w:r>
      <w:ins w:id="11" w:author="Frederick,Peter C" w:date="2019-08-20T08:15:00Z">
        <w:r w:rsidR="00B96DB1">
          <w:rPr>
            <w:iCs/>
          </w:rPr>
          <w:t xml:space="preserve">Map of the study area, showing locations of </w:t>
        </w:r>
      </w:ins>
      <w:ins w:id="12" w:author="Frederick,Peter C" w:date="2019-08-20T08:16:00Z">
        <w:r w:rsidR="00B96DB1">
          <w:rPr>
            <w:iCs/>
          </w:rPr>
          <w:t xml:space="preserve">sampling sites within localities of </w:t>
        </w:r>
      </w:ins>
      <w:ins w:id="13" w:author="Frederick,Peter C" w:date="2019-08-20T08:15:00Z">
        <w:r w:rsidR="00B96DB1">
          <w:rPr>
            <w:iCs/>
          </w:rPr>
          <w:t>major oyster reef complexes</w:t>
        </w:r>
      </w:ins>
      <w:ins w:id="14" w:author="Frederick,Peter C" w:date="2019-08-20T08:16:00Z">
        <w:r w:rsidR="00B96DB1">
          <w:rPr>
            <w:iCs/>
          </w:rPr>
          <w:t xml:space="preserve">. Within each locality, note that transects </w:t>
        </w:r>
      </w:ins>
      <w:ins w:id="15" w:author="Frederick,Peter C" w:date="2019-08-20T08:17:00Z">
        <w:r w:rsidR="00B96DB1">
          <w:rPr>
            <w:iCs/>
          </w:rPr>
          <w:t>were</w:t>
        </w:r>
      </w:ins>
      <w:ins w:id="16" w:author="Frederick,Peter C" w:date="2019-08-20T08:16:00Z">
        <w:r w:rsidR="00B96DB1">
          <w:rPr>
            <w:iCs/>
          </w:rPr>
          <w:t xml:space="preserve"> placed on reefs representing a gradient from ins</w:t>
        </w:r>
      </w:ins>
      <w:ins w:id="17" w:author="Frederick,Peter C" w:date="2019-08-20T08:17:00Z">
        <w:r w:rsidR="00B96DB1">
          <w:rPr>
            <w:iCs/>
          </w:rPr>
          <w:t>h</w:t>
        </w:r>
      </w:ins>
      <w:ins w:id="18" w:author="Frederick,Peter C" w:date="2019-08-20T08:16:00Z">
        <w:r w:rsidR="00B96DB1">
          <w:rPr>
            <w:iCs/>
          </w:rPr>
          <w:t>ore to offshore.</w:t>
        </w:r>
      </w:ins>
      <w:ins w:id="19" w:author="Frederick,Peter C" w:date="2019-08-20T08:17:00Z">
        <w:r w:rsidR="00B96DB1">
          <w:rPr>
            <w:iCs/>
          </w:rPr>
          <w:t xml:space="preserve">  Especially at offshore reefs, note the coastwise orientation and linearity of reefs. </w:t>
        </w:r>
      </w:ins>
      <w:ins w:id="20" w:author="Frederick,Peter C" w:date="2019-08-20T08:16:00Z">
        <w:r w:rsidR="00B96DB1">
          <w:rPr>
            <w:iCs/>
          </w:rPr>
          <w:t xml:space="preserve"> </w:t>
        </w:r>
      </w:ins>
      <w:ins w:id="21" w:author="Frederick,Peter C" w:date="2019-08-20T08:15:00Z">
        <w:r w:rsidR="00B96DB1">
          <w:rPr>
            <w:iCs/>
          </w:rPr>
          <w:t xml:space="preserve"> </w:t>
        </w:r>
      </w:ins>
      <w:del w:id="22" w:author="Frederick,Peter C" w:date="2019-08-20T08:15:00Z">
        <w:r w:rsidR="009A0C31" w:rsidDel="00B96DB1">
          <w:rPr>
            <w:iCs/>
          </w:rPr>
          <w:delText xml:space="preserve">This is a map that needs a caption. </w:delText>
        </w:r>
      </w:del>
    </w:p>
    <w:p w14:paraId="7C28312D" w14:textId="0E10FF82" w:rsidR="00EC66C9" w:rsidRDefault="00EC66C9">
      <w:pPr>
        <w:rPr>
          <w:iCs/>
        </w:rPr>
      </w:pPr>
      <w:r>
        <w:rPr>
          <w:iCs/>
        </w:rPr>
        <w:br w:type="page"/>
      </w:r>
    </w:p>
    <w:p w14:paraId="171C42FC" w14:textId="763DDA8C" w:rsidR="00EC66C9" w:rsidRDefault="00495FD4" w:rsidP="00EC66C9">
      <w:pPr>
        <w:spacing w:after="0" w:line="360" w:lineRule="auto"/>
        <w:rPr>
          <w:rFonts w:cs="Arial"/>
        </w:rPr>
      </w:pPr>
      <w:r>
        <w:rPr>
          <w:rFonts w:cs="Arial"/>
          <w:noProof/>
        </w:rPr>
        <w:lastRenderedPageBreak/>
        <w:drawing>
          <wp:inline distT="0" distB="0" distL="0" distR="0" wp14:anchorId="557E3685" wp14:editId="023B7B9A">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NB_fit.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428362" w14:textId="720C23A3" w:rsidR="00EC66C9" w:rsidRDefault="00EC66C9" w:rsidP="00EC66C9">
      <w:pPr>
        <w:spacing w:after="0" w:line="240" w:lineRule="auto"/>
      </w:pPr>
      <w:r>
        <w:t>Figure 2.  Histogram of density (y-axis</w:t>
      </w:r>
      <w:ins w:id="23" w:author="Frederick,Peter C" w:date="2019-08-20T08:18:00Z">
        <w:r w:rsidR="002C2557">
          <w:t>, oysters/m</w:t>
        </w:r>
        <w:r w:rsidR="002C2557" w:rsidRPr="002C2557">
          <w:rPr>
            <w:vertAlign w:val="superscript"/>
            <w:rPrChange w:id="24" w:author="Frederick,Peter C" w:date="2019-08-20T08:18:00Z">
              <w:rPr/>
            </w:rPrChange>
          </w:rPr>
          <w:t>2</w:t>
        </w:r>
      </w:ins>
      <w:r>
        <w:t>) of live oysters counted (x-axis)</w:t>
      </w:r>
      <w:ins w:id="25" w:author="Frederick,Peter C" w:date="2019-08-20T08:18:00Z">
        <w:r w:rsidR="002C2557">
          <w:t xml:space="preserve"> on intertidal reefs in the Big Bend of Florida</w:t>
        </w:r>
      </w:ins>
      <w:r>
        <w:t xml:space="preserve">.  The red line represents the predicted density of oyster counts if these data follow a negative binomial distribution.  </w:t>
      </w:r>
    </w:p>
    <w:p w14:paraId="1A9825B5" w14:textId="1AEC2329" w:rsidR="007F7AAF" w:rsidRDefault="007F7AAF" w:rsidP="00EC66C9">
      <w:pPr>
        <w:spacing w:after="0" w:line="240" w:lineRule="auto"/>
      </w:pPr>
    </w:p>
    <w:p w14:paraId="700D99C8" w14:textId="4BB99B07" w:rsidR="007F7AAF" w:rsidRDefault="007F7AAF">
      <w:r>
        <w:br w:type="page"/>
      </w:r>
    </w:p>
    <w:p w14:paraId="7830E0B8" w14:textId="77777777" w:rsidR="007F7AAF" w:rsidRDefault="007F7AAF" w:rsidP="007F7AAF">
      <w:pPr>
        <w:spacing w:after="0" w:line="240" w:lineRule="auto"/>
        <w:rPr>
          <w:rFonts w:cs="Arial"/>
        </w:rPr>
      </w:pPr>
      <w:r>
        <w:rPr>
          <w:rFonts w:cs="Arial"/>
          <w:noProof/>
        </w:rPr>
        <w:lastRenderedPageBreak/>
        <w:drawing>
          <wp:inline distT="0" distB="0" distL="0" distR="0" wp14:anchorId="125B0550" wp14:editId="48E79325">
            <wp:extent cx="541020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n covariat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0200" cy="3474720"/>
                    </a:xfrm>
                    <a:prstGeom prst="rect">
                      <a:avLst/>
                    </a:prstGeom>
                  </pic:spPr>
                </pic:pic>
              </a:graphicData>
            </a:graphic>
          </wp:inline>
        </w:drawing>
      </w:r>
    </w:p>
    <w:p w14:paraId="2A7D32D6" w14:textId="6E5F62A5" w:rsidR="007F7AAF" w:rsidRDefault="007F7AAF" w:rsidP="007F7AAF">
      <w:pPr>
        <w:spacing w:after="0" w:line="240" w:lineRule="auto"/>
      </w:pPr>
      <w:r>
        <w:rPr>
          <w:iCs/>
        </w:rPr>
        <w:t xml:space="preserve">Figure 3.  Predicted oyster counts using the best-fit negative binomial model offset by transect length from each locality CK = Cedar Key, CR = Corrigan’s reef, HB = Horseshoe Beach, and LC = Lone Cabbage based on data from 2010-2019.  Colored lines represent Inshore (red), Nearshore (blue), and Offshore (green) sites within each locality.  Shaded regions represent 95% CI on the predicted </w:t>
      </w:r>
      <w:commentRangeStart w:id="26"/>
      <w:r>
        <w:rPr>
          <w:iCs/>
        </w:rPr>
        <w:t>values</w:t>
      </w:r>
      <w:commentRangeEnd w:id="26"/>
      <w:r w:rsidR="002C2557">
        <w:rPr>
          <w:rStyle w:val="CommentReference"/>
        </w:rPr>
        <w:commentReference w:id="26"/>
      </w:r>
      <w:r>
        <w:rPr>
          <w:iCs/>
        </w:rPr>
        <w:t>.</w:t>
      </w:r>
    </w:p>
    <w:p w14:paraId="3D26DDEB" w14:textId="77777777" w:rsidR="00EC66C9" w:rsidRDefault="00EC66C9">
      <w:pPr>
        <w:rPr>
          <w:iCs/>
        </w:rPr>
      </w:pPr>
    </w:p>
    <w:p w14:paraId="214C975A" w14:textId="17FFF8BD" w:rsidR="00EC66C9" w:rsidRPr="00597BCB" w:rsidRDefault="007925A4" w:rsidP="00EC66C9">
      <w:pPr>
        <w:spacing w:after="0" w:line="360" w:lineRule="auto"/>
        <w:rPr>
          <w:rFonts w:cs="Arial"/>
        </w:rPr>
      </w:pPr>
      <w:r>
        <w:rPr>
          <w:rFonts w:cs="Arial"/>
          <w:noProof/>
        </w:rPr>
        <w:lastRenderedPageBreak/>
        <w:drawing>
          <wp:inline distT="0" distB="0" distL="0" distR="0" wp14:anchorId="5763B0CA" wp14:editId="66EEB6D1">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_water_1941_2019.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B56F54" w14:textId="453A802D" w:rsidR="00EC66C9" w:rsidRDefault="00EC66C9" w:rsidP="00EC66C9">
      <w:pPr>
        <w:spacing w:after="0" w:line="240" w:lineRule="auto"/>
        <w:rPr>
          <w:rFonts w:cs="Arial"/>
        </w:rPr>
      </w:pPr>
      <w:r w:rsidRPr="00597BCB">
        <w:rPr>
          <w:rFonts w:cs="Arial"/>
        </w:rPr>
        <w:t>Figure</w:t>
      </w:r>
      <w:r w:rsidR="007F7AAF">
        <w:rPr>
          <w:rFonts w:cs="Arial"/>
        </w:rPr>
        <w:t xml:space="preserve"> 4</w:t>
      </w:r>
      <w:r w:rsidRPr="00597BCB">
        <w:rPr>
          <w:rFonts w:cs="Arial"/>
        </w:rPr>
        <w:t xml:space="preserve">.  Mean </w:t>
      </w:r>
      <w:r>
        <w:rPr>
          <w:rFonts w:cs="Arial"/>
        </w:rPr>
        <w:t>daily</w:t>
      </w:r>
      <w:r w:rsidRPr="00597BCB">
        <w:rPr>
          <w:rFonts w:cs="Arial"/>
        </w:rPr>
        <w:t xml:space="preserve"> discharge</w:t>
      </w:r>
      <w:r>
        <w:rPr>
          <w:rFonts w:cs="Arial"/>
        </w:rPr>
        <w:t xml:space="preserve"> by year and associated variance and</w:t>
      </w:r>
      <w:r w:rsidRPr="00597BCB">
        <w:rPr>
          <w:rFonts w:cs="Arial"/>
        </w:rPr>
        <w:t xml:space="preserve"> CV of </w:t>
      </w:r>
      <w:r>
        <w:rPr>
          <w:rFonts w:cs="Arial"/>
        </w:rPr>
        <w:t xml:space="preserve">daily </w:t>
      </w:r>
      <w:r w:rsidRPr="00597BCB">
        <w:rPr>
          <w:rFonts w:cs="Arial"/>
        </w:rPr>
        <w:t>discharge</w:t>
      </w:r>
      <w:r>
        <w:rPr>
          <w:rFonts w:cs="Arial"/>
        </w:rPr>
        <w:t xml:space="preserve"> and total annual discharge</w:t>
      </w:r>
      <w:r w:rsidRPr="00597BCB">
        <w:rPr>
          <w:rFonts w:cs="Arial"/>
        </w:rPr>
        <w:t xml:space="preserve"> (CF/S by convention) for the Suwannee River measured at USGS Wilcox gauge from </w:t>
      </w:r>
      <w:r>
        <w:rPr>
          <w:rFonts w:cs="Arial"/>
        </w:rPr>
        <w:t>October</w:t>
      </w:r>
      <w:r w:rsidRPr="00597BCB">
        <w:rPr>
          <w:rFonts w:cs="Arial"/>
        </w:rPr>
        <w:t xml:space="preserve"> 19</w:t>
      </w:r>
      <w:r>
        <w:rPr>
          <w:rFonts w:cs="Arial"/>
        </w:rPr>
        <w:t>41</w:t>
      </w:r>
      <w:r w:rsidRPr="00597BCB">
        <w:rPr>
          <w:rFonts w:cs="Arial"/>
        </w:rPr>
        <w:t xml:space="preserve"> to </w:t>
      </w:r>
      <w:r w:rsidR="005F5DB7">
        <w:rPr>
          <w:rFonts w:cs="Arial"/>
        </w:rPr>
        <w:t>July 2019</w:t>
      </w:r>
      <w:r w:rsidRPr="00597BCB">
        <w:rPr>
          <w:rFonts w:cs="Arial"/>
        </w:rPr>
        <w:t>.  Red LOWESS smoothing line provided to show general trends in discharge.  Blue dashed line is the average</w:t>
      </w:r>
      <w:r>
        <w:rPr>
          <w:rFonts w:cs="Arial"/>
        </w:rPr>
        <w:t xml:space="preserve"> mean daily</w:t>
      </w:r>
      <w:r w:rsidRPr="00597BCB">
        <w:rPr>
          <w:rFonts w:cs="Arial"/>
        </w:rPr>
        <w:t xml:space="preserve"> discharge, variance, CV</w:t>
      </w:r>
      <w:r>
        <w:rPr>
          <w:rFonts w:cs="Arial"/>
        </w:rPr>
        <w:t>, or total annual discharge</w:t>
      </w:r>
      <w:r w:rsidRPr="00597BCB">
        <w:rPr>
          <w:rFonts w:cs="Arial"/>
        </w:rPr>
        <w:t xml:space="preserve"> from 19</w:t>
      </w:r>
      <w:r>
        <w:rPr>
          <w:rFonts w:cs="Arial"/>
        </w:rPr>
        <w:t>41</w:t>
      </w:r>
      <w:r w:rsidRPr="00597BCB">
        <w:rPr>
          <w:rFonts w:cs="Arial"/>
        </w:rPr>
        <w:t>-201</w:t>
      </w:r>
      <w:r w:rsidR="00D24573">
        <w:rPr>
          <w:rFonts w:cs="Arial"/>
        </w:rPr>
        <w:t>9</w:t>
      </w:r>
      <w:r w:rsidRPr="00597BCB">
        <w:rPr>
          <w:rFonts w:cs="Arial"/>
        </w:rPr>
        <w:t xml:space="preserve">.  </w:t>
      </w:r>
    </w:p>
    <w:p w14:paraId="3A7CBE1C" w14:textId="035C45B6" w:rsidR="00EC66C9" w:rsidRPr="00597BCB" w:rsidRDefault="007925A4" w:rsidP="00EC66C9">
      <w:pPr>
        <w:spacing w:after="0" w:line="240" w:lineRule="auto"/>
        <w:rPr>
          <w:rFonts w:cs="Arial"/>
        </w:rPr>
      </w:pPr>
      <w:r>
        <w:rPr>
          <w:rFonts w:cs="Arial"/>
          <w:noProof/>
        </w:rPr>
        <w:lastRenderedPageBreak/>
        <w:drawing>
          <wp:inline distT="0" distB="0" distL="0" distR="0" wp14:anchorId="675B1797" wp14:editId="0159E6B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_water_2010_2019.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A829FA" w14:textId="639AF75D" w:rsidR="00EC66C9" w:rsidRDefault="00EC66C9" w:rsidP="002132F9">
      <w:pPr>
        <w:spacing w:after="0" w:line="240" w:lineRule="auto"/>
        <w:rPr>
          <w:rFonts w:cs="Arial"/>
        </w:rPr>
      </w:pPr>
      <w:r w:rsidRPr="00597BCB">
        <w:rPr>
          <w:rFonts w:cs="Arial"/>
        </w:rPr>
        <w:t>Figure</w:t>
      </w:r>
      <w:r w:rsidR="007F7AAF">
        <w:rPr>
          <w:rFonts w:cs="Arial"/>
        </w:rPr>
        <w:t xml:space="preserve"> 5</w:t>
      </w:r>
      <w:r w:rsidRPr="00597BCB">
        <w:rPr>
          <w:rFonts w:cs="Arial"/>
        </w:rPr>
        <w:t xml:space="preserve">.  Mean </w:t>
      </w:r>
      <w:r>
        <w:rPr>
          <w:rFonts w:cs="Arial"/>
        </w:rPr>
        <w:t>daily</w:t>
      </w:r>
      <w:r w:rsidRPr="00597BCB">
        <w:rPr>
          <w:rFonts w:cs="Arial"/>
        </w:rPr>
        <w:t xml:space="preserve"> discharge</w:t>
      </w:r>
      <w:r>
        <w:rPr>
          <w:rFonts w:cs="Arial"/>
        </w:rPr>
        <w:t xml:space="preserve"> by year and associated variance and</w:t>
      </w:r>
      <w:r w:rsidRPr="00597BCB">
        <w:rPr>
          <w:rFonts w:cs="Arial"/>
        </w:rPr>
        <w:t xml:space="preserve"> CV of </w:t>
      </w:r>
      <w:r>
        <w:rPr>
          <w:rFonts w:cs="Arial"/>
        </w:rPr>
        <w:t xml:space="preserve">daily </w:t>
      </w:r>
      <w:r w:rsidRPr="00597BCB">
        <w:rPr>
          <w:rFonts w:cs="Arial"/>
        </w:rPr>
        <w:t>discharge</w:t>
      </w:r>
      <w:r>
        <w:rPr>
          <w:rFonts w:cs="Arial"/>
        </w:rPr>
        <w:t xml:space="preserve"> and total annual discharge</w:t>
      </w:r>
      <w:r w:rsidRPr="00597BCB">
        <w:rPr>
          <w:rFonts w:cs="Arial"/>
        </w:rPr>
        <w:t xml:space="preserve"> (CF/S by convention) for the Suwannee River measured at USGS Wilcox gauge from </w:t>
      </w:r>
      <w:r>
        <w:rPr>
          <w:rFonts w:cs="Arial"/>
        </w:rPr>
        <w:t>January 2010</w:t>
      </w:r>
      <w:r w:rsidRPr="00597BCB">
        <w:rPr>
          <w:rFonts w:cs="Arial"/>
        </w:rPr>
        <w:t xml:space="preserve"> to </w:t>
      </w:r>
      <w:r w:rsidR="007925A4">
        <w:rPr>
          <w:rFonts w:cs="Arial"/>
        </w:rPr>
        <w:t xml:space="preserve">July </w:t>
      </w:r>
      <w:commentRangeStart w:id="27"/>
      <w:r w:rsidR="007925A4">
        <w:rPr>
          <w:rFonts w:cs="Arial"/>
        </w:rPr>
        <w:t>2019</w:t>
      </w:r>
      <w:commentRangeEnd w:id="27"/>
      <w:r w:rsidR="007925A4">
        <w:rPr>
          <w:rStyle w:val="CommentReference"/>
        </w:rPr>
        <w:commentReference w:id="27"/>
      </w:r>
      <w:r w:rsidRPr="00597BCB">
        <w:rPr>
          <w:rFonts w:cs="Arial"/>
        </w:rPr>
        <w:t>.  Red LOWESS smoothing line provided to show general trends in discharge.  Blue dashed line is the average</w:t>
      </w:r>
      <w:r>
        <w:rPr>
          <w:rFonts w:cs="Arial"/>
        </w:rPr>
        <w:t xml:space="preserve"> mean daily</w:t>
      </w:r>
      <w:r w:rsidRPr="00597BCB">
        <w:rPr>
          <w:rFonts w:cs="Arial"/>
        </w:rPr>
        <w:t xml:space="preserve"> discharge, variance, CV</w:t>
      </w:r>
      <w:r>
        <w:rPr>
          <w:rFonts w:cs="Arial"/>
        </w:rPr>
        <w:t>, or total annual discharge</w:t>
      </w:r>
      <w:r w:rsidRPr="00597BCB">
        <w:rPr>
          <w:rFonts w:cs="Arial"/>
        </w:rPr>
        <w:t xml:space="preserve"> from 19</w:t>
      </w:r>
      <w:r>
        <w:rPr>
          <w:rFonts w:cs="Arial"/>
        </w:rPr>
        <w:t>41</w:t>
      </w:r>
      <w:r w:rsidRPr="00597BCB">
        <w:rPr>
          <w:rFonts w:cs="Arial"/>
        </w:rPr>
        <w:t>-201</w:t>
      </w:r>
      <w:r>
        <w:rPr>
          <w:rFonts w:cs="Arial"/>
        </w:rPr>
        <w:t>9</w:t>
      </w:r>
      <w:r w:rsidRPr="00597BCB">
        <w:rPr>
          <w:rFonts w:cs="Arial"/>
        </w:rPr>
        <w:t xml:space="preserve">. </w:t>
      </w:r>
      <w:r w:rsidRPr="00597BCB">
        <w:rPr>
          <w:rFonts w:cs="Arial"/>
        </w:rPr>
        <w:br w:type="page"/>
      </w:r>
    </w:p>
    <w:p w14:paraId="0B1AE194" w14:textId="77777777" w:rsidR="00EC66C9" w:rsidRDefault="00EC66C9">
      <w:pPr>
        <w:rPr>
          <w:iCs/>
        </w:rPr>
      </w:pPr>
    </w:p>
    <w:p w14:paraId="6BF1AEED" w14:textId="77777777" w:rsidR="00EC66C9" w:rsidRPr="00597BCB" w:rsidRDefault="00EC66C9" w:rsidP="00EC66C9">
      <w:pPr>
        <w:spacing w:after="0" w:line="360" w:lineRule="auto"/>
        <w:rPr>
          <w:rFonts w:cs="Arial"/>
        </w:rPr>
      </w:pPr>
    </w:p>
    <w:p w14:paraId="31D09DC1" w14:textId="77777777" w:rsidR="00EC66C9" w:rsidRPr="00597BCB" w:rsidRDefault="00EC66C9" w:rsidP="00EC66C9">
      <w:pPr>
        <w:spacing w:after="0" w:line="360" w:lineRule="auto"/>
        <w:rPr>
          <w:rFonts w:cs="Arial"/>
        </w:rPr>
      </w:pPr>
      <w:r>
        <w:rPr>
          <w:rFonts w:cs="Arial"/>
          <w:noProof/>
        </w:rPr>
        <w:drawing>
          <wp:inline distT="0" distB="0" distL="0" distR="0" wp14:anchorId="71579903" wp14:editId="4895F017">
            <wp:extent cx="5943600" cy="5403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_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p>
    <w:p w14:paraId="7E3D7DA1" w14:textId="6A69A473" w:rsidR="00EC66C9" w:rsidRDefault="00EC66C9" w:rsidP="00EC66C9">
      <w:pPr>
        <w:spacing w:after="0" w:line="240" w:lineRule="auto"/>
        <w:rPr>
          <w:rFonts w:cs="Arial"/>
        </w:rPr>
      </w:pPr>
      <w:r>
        <w:rPr>
          <w:rFonts w:cs="Arial"/>
        </w:rPr>
        <w:t xml:space="preserve">Figure </w:t>
      </w:r>
      <w:r w:rsidR="007F7AAF">
        <w:rPr>
          <w:rFonts w:cs="Arial"/>
        </w:rPr>
        <w:t>6</w:t>
      </w:r>
      <w:r>
        <w:rPr>
          <w:rFonts w:cs="Arial"/>
        </w:rPr>
        <w:t xml:space="preserve">. </w:t>
      </w:r>
      <w:r w:rsidR="00846018">
        <w:rPr>
          <w:rFonts w:cs="Arial"/>
        </w:rPr>
        <w:t xml:space="preserve">Oyster landings (whole meat weight, panel A), oyster fishing trips (panel B), and oyster catch per trip (CPUE, panel C) for the state of Florida from 1986-July 2019.  Data for </w:t>
      </w:r>
      <w:commentRangeStart w:id="28"/>
      <w:commentRangeStart w:id="29"/>
      <w:r w:rsidR="00846018">
        <w:rPr>
          <w:rFonts w:cs="Arial"/>
        </w:rPr>
        <w:t>2018</w:t>
      </w:r>
      <w:commentRangeEnd w:id="28"/>
      <w:r w:rsidR="002D6487">
        <w:rPr>
          <w:rStyle w:val="CommentReference"/>
        </w:rPr>
        <w:commentReference w:id="28"/>
      </w:r>
      <w:commentRangeEnd w:id="29"/>
      <w:r w:rsidR="002C2557">
        <w:rPr>
          <w:rStyle w:val="CommentReference"/>
        </w:rPr>
        <w:commentReference w:id="29"/>
      </w:r>
      <w:r w:rsidR="00846018">
        <w:rPr>
          <w:rFonts w:cs="Arial"/>
        </w:rPr>
        <w:t xml:space="preserve"> and 2019 are provisional.</w:t>
      </w:r>
    </w:p>
    <w:p w14:paraId="18097B75" w14:textId="77777777" w:rsidR="00EC66C9" w:rsidRDefault="00EC66C9" w:rsidP="00EC66C9">
      <w:pPr>
        <w:spacing w:after="0" w:line="240" w:lineRule="auto"/>
        <w:rPr>
          <w:rFonts w:cs="Arial"/>
        </w:rPr>
      </w:pPr>
      <w:r>
        <w:rPr>
          <w:rFonts w:cs="Arial"/>
          <w:noProof/>
        </w:rPr>
        <w:lastRenderedPageBreak/>
        <w:drawing>
          <wp:inline distT="0" distB="0" distL="0" distR="0" wp14:anchorId="3B2880B1" wp14:editId="1BDDD414">
            <wp:extent cx="5943600" cy="5403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wannee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p>
    <w:p w14:paraId="5127CEFC" w14:textId="3F92B83E" w:rsidR="00D24573" w:rsidRDefault="00846018" w:rsidP="002132F9">
      <w:pPr>
        <w:spacing w:after="0" w:line="240" w:lineRule="auto"/>
        <w:rPr>
          <w:rFonts w:cs="Arial"/>
        </w:rPr>
      </w:pPr>
      <w:r>
        <w:rPr>
          <w:rFonts w:cs="Arial"/>
        </w:rPr>
        <w:t xml:space="preserve">Figure </w:t>
      </w:r>
      <w:r w:rsidR="007F7AAF">
        <w:rPr>
          <w:rFonts w:cs="Arial"/>
        </w:rPr>
        <w:t>7</w:t>
      </w:r>
      <w:r>
        <w:rPr>
          <w:rFonts w:cs="Arial"/>
        </w:rPr>
        <w:t>. Oyster landings (whole meat weight, panel A), oyster fishing trips (panel B), and oyster catch per trip (CPUE, panel C) for Suwannee Sound, Florida (Levy, Dixie, Taylor counties) from 1986-July 2019.  Data for 2018 and 2019 are provisional.</w:t>
      </w:r>
      <w:r w:rsidR="00D24573">
        <w:rPr>
          <w:rFonts w:cs="Arial"/>
        </w:rPr>
        <w:br w:type="page"/>
      </w:r>
    </w:p>
    <w:p w14:paraId="4DC917E4" w14:textId="4A98D45A" w:rsidR="0009764E" w:rsidRDefault="0009764E">
      <w:pPr>
        <w:rPr>
          <w:iCs/>
        </w:rPr>
      </w:pPr>
    </w:p>
    <w:p w14:paraId="0EDC4EB5" w14:textId="13F41F67" w:rsidR="0009764E" w:rsidRDefault="009D46B4" w:rsidP="005A7234">
      <w:pPr>
        <w:spacing w:after="0" w:line="360" w:lineRule="auto"/>
        <w:rPr>
          <w:iCs/>
        </w:rPr>
      </w:pPr>
      <w:r>
        <w:rPr>
          <w:noProof/>
        </w:rPr>
        <w:drawing>
          <wp:inline distT="0" distB="0" distL="0" distR="0" wp14:anchorId="17656B37" wp14:editId="28CEEAAF">
            <wp:extent cx="4628571" cy="4780952"/>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8571" cy="4780952"/>
                    </a:xfrm>
                    <a:prstGeom prst="rect">
                      <a:avLst/>
                    </a:prstGeom>
                  </pic:spPr>
                </pic:pic>
              </a:graphicData>
            </a:graphic>
          </wp:inline>
        </w:drawing>
      </w:r>
    </w:p>
    <w:p w14:paraId="5E9585CF" w14:textId="0C18DDFE" w:rsidR="00934903" w:rsidRDefault="0009764E" w:rsidP="007F7AAF">
      <w:pPr>
        <w:spacing w:after="0" w:line="240" w:lineRule="auto"/>
        <w:rPr>
          <w:iCs/>
        </w:rPr>
      </w:pPr>
      <w:r>
        <w:rPr>
          <w:iCs/>
        </w:rPr>
        <w:t xml:space="preserve">Figure </w:t>
      </w:r>
      <w:r w:rsidR="007F7AAF">
        <w:rPr>
          <w:iCs/>
        </w:rPr>
        <w:t>8</w:t>
      </w:r>
      <w:r>
        <w:rPr>
          <w:iCs/>
        </w:rPr>
        <w:t xml:space="preserve">.  Predicted oyster counts using the best-fit negative binomial model </w:t>
      </w:r>
      <w:r w:rsidR="00F93782">
        <w:rPr>
          <w:iCs/>
        </w:rPr>
        <w:t xml:space="preserve">offset </w:t>
      </w:r>
      <w:r>
        <w:rPr>
          <w:iCs/>
        </w:rPr>
        <w:t>by transect length</w:t>
      </w:r>
      <w:r w:rsidR="00F93782">
        <w:rPr>
          <w:iCs/>
        </w:rPr>
        <w:t xml:space="preserve"> incl</w:t>
      </w:r>
      <w:r w:rsidR="005F5DB7">
        <w:rPr>
          <w:iCs/>
        </w:rPr>
        <w:t>uding</w:t>
      </w:r>
      <w:r w:rsidR="000E4036">
        <w:rPr>
          <w:iCs/>
        </w:rPr>
        <w:t xml:space="preserve"> mean</w:t>
      </w:r>
      <w:r w:rsidR="005F5DB7">
        <w:rPr>
          <w:iCs/>
        </w:rPr>
        <w:t xml:space="preserve"> annual discharge with a 1-</w:t>
      </w:r>
      <w:r w:rsidR="00F93782">
        <w:rPr>
          <w:iCs/>
        </w:rPr>
        <w:t>year lag as a covariate.</w:t>
      </w:r>
      <w:r>
        <w:rPr>
          <w:iCs/>
        </w:rPr>
        <w:t xml:space="preserve">  Shaded regions represent 95% CI on the predicted </w:t>
      </w:r>
      <w:commentRangeStart w:id="30"/>
      <w:r>
        <w:rPr>
          <w:iCs/>
        </w:rPr>
        <w:t>values</w:t>
      </w:r>
      <w:commentRangeEnd w:id="30"/>
      <w:r w:rsidR="002C2557">
        <w:rPr>
          <w:rStyle w:val="CommentReference"/>
        </w:rPr>
        <w:commentReference w:id="30"/>
      </w:r>
      <w:r>
        <w:rPr>
          <w:iCs/>
        </w:rPr>
        <w:t>.</w:t>
      </w:r>
    </w:p>
    <w:p w14:paraId="33050513" w14:textId="2A81FF10" w:rsidR="00934903" w:rsidRDefault="00934903">
      <w:pPr>
        <w:rPr>
          <w:iCs/>
        </w:rPr>
      </w:pPr>
    </w:p>
    <w:p w14:paraId="29F6A899" w14:textId="77777777" w:rsidR="002132F9" w:rsidRDefault="002132F9">
      <w:pPr>
        <w:rPr>
          <w:i/>
          <w:iCs/>
        </w:rPr>
      </w:pPr>
      <w:r>
        <w:rPr>
          <w:i/>
          <w:iCs/>
        </w:rPr>
        <w:br w:type="page"/>
      </w:r>
    </w:p>
    <w:p w14:paraId="330268DC" w14:textId="3BC259AA" w:rsidR="0009764E" w:rsidRPr="008B7BD1" w:rsidRDefault="008B7BD1" w:rsidP="0009764E">
      <w:pPr>
        <w:spacing w:after="0" w:line="360" w:lineRule="auto"/>
        <w:rPr>
          <w:i/>
          <w:iCs/>
        </w:rPr>
      </w:pPr>
      <w:r>
        <w:rPr>
          <w:i/>
          <w:iCs/>
        </w:rPr>
        <w:lastRenderedPageBreak/>
        <w:t>Supplemental figures</w:t>
      </w:r>
    </w:p>
    <w:p w14:paraId="698BCDFB" w14:textId="6E5DBBB6" w:rsidR="007B6D50" w:rsidRDefault="007B6D50" w:rsidP="0009764E">
      <w:pPr>
        <w:spacing w:after="0" w:line="360" w:lineRule="auto"/>
        <w:rPr>
          <w:iCs/>
        </w:rPr>
      </w:pPr>
      <w:r>
        <w:rPr>
          <w:noProof/>
        </w:rPr>
        <w:drawing>
          <wp:inline distT="0" distB="0" distL="0" distR="0" wp14:anchorId="69B88A85" wp14:editId="4ACEE383">
            <wp:extent cx="5943600" cy="3003546"/>
            <wp:effectExtent l="0" t="0" r="0" b="6985"/>
            <wp:docPr id="11" name="Picture 11" descr="cid:image002.jpg@01D55690.C775C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55690.C775C080"/>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5943600" cy="3003546"/>
                    </a:xfrm>
                    <a:prstGeom prst="rect">
                      <a:avLst/>
                    </a:prstGeom>
                    <a:noFill/>
                    <a:ln>
                      <a:noFill/>
                    </a:ln>
                  </pic:spPr>
                </pic:pic>
              </a:graphicData>
            </a:graphic>
          </wp:inline>
        </w:drawing>
      </w:r>
    </w:p>
    <w:p w14:paraId="20032974" w14:textId="7E710B5F" w:rsidR="00D65272" w:rsidRDefault="00DA21D1" w:rsidP="008B7BD1">
      <w:pPr>
        <w:spacing w:after="0" w:line="240" w:lineRule="auto"/>
        <w:rPr>
          <w:iCs/>
        </w:rPr>
      </w:pPr>
      <w:r>
        <w:rPr>
          <w:iCs/>
        </w:rPr>
        <w:t xml:space="preserve">Figure </w:t>
      </w:r>
      <w:r w:rsidR="008B7BD1">
        <w:rPr>
          <w:iCs/>
        </w:rPr>
        <w:t>S1</w:t>
      </w:r>
      <w:r>
        <w:rPr>
          <w:iCs/>
        </w:rPr>
        <w:t xml:space="preserve">.  </w:t>
      </w:r>
      <w:r w:rsidR="008B7BD1">
        <w:rPr>
          <w:iCs/>
        </w:rPr>
        <w:t xml:space="preserve">Predicted oyster counts using the best-fit negative binomial model offset by transect length (oyster counts = period * site + locality + </w:t>
      </w:r>
      <w:proofErr w:type="gramStart"/>
      <w:r w:rsidR="008B7BD1">
        <w:rPr>
          <w:iCs/>
        </w:rPr>
        <w:t>offset(</w:t>
      </w:r>
      <w:proofErr w:type="gramEnd"/>
      <w:r w:rsidR="008B7BD1">
        <w:rPr>
          <w:iCs/>
        </w:rPr>
        <w:t>log(transect length))) fit to 1000 simulated data sets</w:t>
      </w:r>
      <w:r w:rsidR="002132F9">
        <w:rPr>
          <w:iCs/>
        </w:rPr>
        <w:t xml:space="preserve"> (black lines)</w:t>
      </w:r>
      <w:r w:rsidR="008B7BD1">
        <w:rPr>
          <w:iCs/>
        </w:rPr>
        <w:t xml:space="preserve"> for all localities combined based on data from 2010-2019.</w:t>
      </w:r>
      <w:r w:rsidR="002132F9">
        <w:rPr>
          <w:iCs/>
        </w:rPr>
        <w:t xml:space="preserve">  Solid blue line </w:t>
      </w:r>
      <w:proofErr w:type="gramStart"/>
      <w:r w:rsidR="002132F9">
        <w:rPr>
          <w:iCs/>
        </w:rPr>
        <w:t>are</w:t>
      </w:r>
      <w:proofErr w:type="gramEnd"/>
      <w:r w:rsidR="002132F9">
        <w:rPr>
          <w:iCs/>
        </w:rPr>
        <w:t xml:space="preserve"> predicted values fit to observed (actual) field data.</w:t>
      </w:r>
    </w:p>
    <w:p w14:paraId="6BE7E323" w14:textId="092B3920" w:rsidR="00D65272" w:rsidRDefault="005D6337" w:rsidP="005A7234">
      <w:pPr>
        <w:spacing w:after="0" w:line="360" w:lineRule="auto"/>
        <w:rPr>
          <w:iCs/>
        </w:rPr>
      </w:pPr>
      <w:r>
        <w:rPr>
          <w:noProof/>
        </w:rPr>
        <w:lastRenderedPageBreak/>
        <w:drawing>
          <wp:inline distT="0" distB="0" distL="0" distR="0" wp14:anchorId="5A3B3273" wp14:editId="2C0B5DF7">
            <wp:extent cx="4628571" cy="4780952"/>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8571" cy="4780952"/>
                    </a:xfrm>
                    <a:prstGeom prst="rect">
                      <a:avLst/>
                    </a:prstGeom>
                  </pic:spPr>
                </pic:pic>
              </a:graphicData>
            </a:graphic>
          </wp:inline>
        </w:drawing>
      </w:r>
    </w:p>
    <w:p w14:paraId="563C8D30" w14:textId="0089CF4B" w:rsidR="008C1A52" w:rsidRDefault="008C1A52" w:rsidP="005D6337">
      <w:pPr>
        <w:spacing w:after="0" w:line="240" w:lineRule="auto"/>
        <w:rPr>
          <w:iCs/>
        </w:rPr>
      </w:pPr>
      <w:r>
        <w:rPr>
          <w:iCs/>
        </w:rPr>
        <w:t xml:space="preserve">Figure </w:t>
      </w:r>
      <w:r w:rsidR="008B7BD1">
        <w:rPr>
          <w:iCs/>
        </w:rPr>
        <w:t>S2</w:t>
      </w:r>
      <w:r>
        <w:rPr>
          <w:iCs/>
        </w:rPr>
        <w:t xml:space="preserve">.  </w:t>
      </w:r>
      <w:r w:rsidR="005D6337">
        <w:rPr>
          <w:iCs/>
        </w:rPr>
        <w:t>Kernel density plot</w:t>
      </w:r>
      <w:r>
        <w:rPr>
          <w:iCs/>
        </w:rPr>
        <w:t xml:space="preserve"> (y-axis) and p-value (x-axis) for </w:t>
      </w:r>
      <w:r w:rsidR="005D6337">
        <w:rPr>
          <w:iCs/>
        </w:rPr>
        <w:t xml:space="preserve">the “period” beta term fit to the model oyster counts = period * site + locality + </w:t>
      </w:r>
      <w:proofErr w:type="gramStart"/>
      <w:r w:rsidR="005D6337">
        <w:rPr>
          <w:iCs/>
        </w:rPr>
        <w:t>offset(</w:t>
      </w:r>
      <w:proofErr w:type="gramEnd"/>
      <w:r w:rsidR="005D6337">
        <w:rPr>
          <w:iCs/>
        </w:rPr>
        <w:t xml:space="preserve">log(transect length)) from </w:t>
      </w:r>
      <w:r w:rsidR="008B7BD1">
        <w:rPr>
          <w:iCs/>
        </w:rPr>
        <w:t>10</w:t>
      </w:r>
      <w:r w:rsidR="005D6337">
        <w:rPr>
          <w:iCs/>
        </w:rPr>
        <w:t>00 simulated datasets.</w:t>
      </w:r>
    </w:p>
    <w:p w14:paraId="2B89BD2B" w14:textId="32A0FC71" w:rsidR="00F81661" w:rsidRDefault="00F81661">
      <w:pPr>
        <w:rPr>
          <w:iCs/>
        </w:rPr>
      </w:pPr>
      <w:r>
        <w:rPr>
          <w:iCs/>
        </w:rPr>
        <w:br w:type="page"/>
      </w:r>
    </w:p>
    <w:p w14:paraId="65014261" w14:textId="2A7F5E77" w:rsidR="00F81661" w:rsidRDefault="00F81661" w:rsidP="005D6337">
      <w:pPr>
        <w:spacing w:after="0" w:line="240" w:lineRule="auto"/>
        <w:rPr>
          <w:iCs/>
        </w:rPr>
      </w:pPr>
      <w:r>
        <w:rPr>
          <w:noProof/>
        </w:rPr>
        <w:lastRenderedPageBreak/>
        <w:drawing>
          <wp:inline distT="0" distB="0" distL="0" distR="0" wp14:anchorId="1106DF17" wp14:editId="49E891F3">
            <wp:extent cx="5943600" cy="4727023"/>
            <wp:effectExtent l="0" t="0" r="0" b="0"/>
            <wp:docPr id="10" name="Picture 10" descr="cid:image002.jpg@01D55684.6E9D6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55684.6E9D6BE0"/>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5943600" cy="4727023"/>
                    </a:xfrm>
                    <a:prstGeom prst="rect">
                      <a:avLst/>
                    </a:prstGeom>
                    <a:noFill/>
                    <a:ln>
                      <a:noFill/>
                    </a:ln>
                  </pic:spPr>
                </pic:pic>
              </a:graphicData>
            </a:graphic>
          </wp:inline>
        </w:drawing>
      </w:r>
    </w:p>
    <w:p w14:paraId="7357C123" w14:textId="5CD4D5C0" w:rsidR="00DA21D1" w:rsidRPr="00CD2E89" w:rsidRDefault="00DA21D1" w:rsidP="005D6337">
      <w:pPr>
        <w:spacing w:after="0" w:line="240" w:lineRule="auto"/>
        <w:rPr>
          <w:iCs/>
        </w:rPr>
      </w:pPr>
      <w:r>
        <w:rPr>
          <w:iCs/>
        </w:rPr>
        <w:t xml:space="preserve">Figure </w:t>
      </w:r>
      <w:r w:rsidR="008B7BD1">
        <w:rPr>
          <w:iCs/>
        </w:rPr>
        <w:t>S3</w:t>
      </w:r>
      <w:r>
        <w:rPr>
          <w:iCs/>
        </w:rPr>
        <w:t xml:space="preserve">.  Panel A: </w:t>
      </w:r>
      <w:r w:rsidR="003B7F76">
        <w:rPr>
          <w:iCs/>
        </w:rPr>
        <w:t xml:space="preserve">Monthly </w:t>
      </w:r>
      <w:r>
        <w:rPr>
          <w:iCs/>
        </w:rPr>
        <w:t>Palmer drought severity index (y-axis) for north Florida (red line) and southeast Georgia (black line) by year (x-axis)</w:t>
      </w:r>
      <w:r w:rsidR="00387BC2">
        <w:rPr>
          <w:iCs/>
        </w:rPr>
        <w:t>.</w:t>
      </w:r>
      <w:r w:rsidR="003B7F76">
        <w:rPr>
          <w:iCs/>
        </w:rPr>
        <w:t xml:space="preserve">  Negative values indicate periods of drought and positive values periods of higher soil moisture. Data from </w:t>
      </w:r>
      <w:r w:rsidR="003B7F76" w:rsidRPr="003B7F76">
        <w:rPr>
          <w:iCs/>
        </w:rPr>
        <w:t>https://tinyurl.com/y34ekmga</w:t>
      </w:r>
      <w:r w:rsidR="003B7F76">
        <w:rPr>
          <w:iCs/>
        </w:rPr>
        <w:t xml:space="preserve">. </w:t>
      </w:r>
      <w:r w:rsidR="00387BC2">
        <w:rPr>
          <w:iCs/>
        </w:rPr>
        <w:t xml:space="preserve"> </w:t>
      </w:r>
      <w:r w:rsidR="00387BC2" w:rsidRPr="008B7BD1">
        <w:rPr>
          <w:iCs/>
          <w:highlight w:val="yellow"/>
        </w:rPr>
        <w:t xml:space="preserve">Panel B: Precipitation </w:t>
      </w:r>
      <w:commentRangeStart w:id="31"/>
      <w:r w:rsidR="00387BC2" w:rsidRPr="008B7BD1">
        <w:rPr>
          <w:iCs/>
          <w:highlight w:val="yellow"/>
        </w:rPr>
        <w:t>index</w:t>
      </w:r>
      <w:commentRangeEnd w:id="31"/>
      <w:r w:rsidR="002C2557">
        <w:rPr>
          <w:rStyle w:val="CommentReference"/>
        </w:rPr>
        <w:commentReference w:id="31"/>
      </w:r>
      <w:r w:rsidR="00387BC2" w:rsidRPr="008B7BD1">
        <w:rPr>
          <w:iCs/>
          <w:highlight w:val="yellow"/>
        </w:rPr>
        <w:t xml:space="preserve"> that I need to think about some more.</w:t>
      </w:r>
      <w:r w:rsidR="00387BC2">
        <w:rPr>
          <w:iCs/>
        </w:rPr>
        <w:t xml:space="preserve">  Panel C:  Monthly mean sea level (y-axis, solid black line) over year (x-axis) from NOAA station </w:t>
      </w:r>
      <w:r w:rsidR="00387BC2" w:rsidRPr="00387BC2">
        <w:rPr>
          <w:iCs/>
        </w:rPr>
        <w:t>8727520</w:t>
      </w:r>
      <w:r w:rsidR="00387BC2">
        <w:rPr>
          <w:iCs/>
        </w:rPr>
        <w:t>, Cedar Key, Florida</w:t>
      </w:r>
      <w:r w:rsidR="003B7F76">
        <w:rPr>
          <w:iCs/>
        </w:rPr>
        <w:t xml:space="preserve"> with a linear model (dotted black line) plotted for reference</w:t>
      </w:r>
      <w:r w:rsidR="00387BC2">
        <w:rPr>
          <w:iCs/>
        </w:rPr>
        <w:t>.  Average seasonal cycle removed</w:t>
      </w:r>
      <w:r w:rsidR="008B7BD1">
        <w:rPr>
          <w:iCs/>
        </w:rPr>
        <w:t xml:space="preserve"> by NOAA</w:t>
      </w:r>
      <w:r w:rsidR="00387BC2">
        <w:rPr>
          <w:iCs/>
        </w:rPr>
        <w:t xml:space="preserve">.  Data from </w:t>
      </w:r>
      <w:r w:rsidR="00387BC2" w:rsidRPr="00387BC2">
        <w:rPr>
          <w:iCs/>
        </w:rPr>
        <w:t>https://tinyurl.com/yxqgtd32</w:t>
      </w:r>
      <w:r w:rsidR="008B7BD1">
        <w:rPr>
          <w:iCs/>
        </w:rPr>
        <w:t>.</w:t>
      </w:r>
    </w:p>
    <w:sectPr w:rsidR="00DA21D1" w:rsidRPr="00CD2E89" w:rsidSect="003F4DD7">
      <w:footerReference w:type="default" r:id="rId2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ill Pine" w:date="2019-08-25T20:12:00Z" w:initials="bp">
    <w:p w14:paraId="2A353C92" w14:textId="1BDF3FC2" w:rsidR="003C330A" w:rsidRDefault="003C330A">
      <w:pPr>
        <w:pStyle w:val="CommentText"/>
      </w:pPr>
      <w:r>
        <w:rPr>
          <w:rStyle w:val="CommentReference"/>
        </w:rPr>
        <w:annotationRef/>
      </w:r>
      <w:r>
        <w:t>Are the graphs with 500 or the full 1000?</w:t>
      </w:r>
    </w:p>
  </w:comment>
  <w:comment w:id="2" w:author="Bill Pine" w:date="2019-08-25T20:13:00Z" w:initials="bp">
    <w:p w14:paraId="368206C1" w14:textId="72BD4856" w:rsidR="003C330A" w:rsidRDefault="003C330A">
      <w:pPr>
        <w:pStyle w:val="CommentText"/>
      </w:pPr>
      <w:r>
        <w:rPr>
          <w:rStyle w:val="CommentReference"/>
        </w:rPr>
        <w:annotationRef/>
      </w:r>
      <w:r>
        <w:t xml:space="preserve">Check this, wasn’t this dropped in methods to just use period </w:t>
      </w:r>
      <w:proofErr w:type="gramStart"/>
      <w:r>
        <w:t>or ??</w:t>
      </w:r>
      <w:proofErr w:type="gramEnd"/>
    </w:p>
  </w:comment>
  <w:comment w:id="3" w:author="Bill Pine" w:date="2019-08-19T15:33:00Z" w:initials="BP">
    <w:p w14:paraId="292E3B89" w14:textId="587342D6" w:rsidR="003C330A" w:rsidRDefault="003C330A">
      <w:pPr>
        <w:pStyle w:val="CommentText"/>
      </w:pPr>
      <w:r>
        <w:rPr>
          <w:rStyle w:val="CommentReference"/>
        </w:rPr>
        <w:annotationRef/>
      </w:r>
      <w:r>
        <w:t>For final submission make sure this is 1941-2018 and not 1941-2019</w:t>
      </w:r>
    </w:p>
  </w:comment>
  <w:comment w:id="4" w:author="Bill Pine" w:date="2019-08-19T15:14:00Z" w:initials="BP">
    <w:p w14:paraId="4B759341" w14:textId="5590637B" w:rsidR="003C330A" w:rsidRDefault="003C330A">
      <w:pPr>
        <w:pStyle w:val="CommentText"/>
      </w:pPr>
      <w:r>
        <w:rPr>
          <w:rStyle w:val="CommentReference"/>
        </w:rPr>
        <w:annotationRef/>
      </w:r>
      <w:r>
        <w:t xml:space="preserve">Double check this. I think the plots were made with 1000 simulations. Figure out how to work with the </w:t>
      </w:r>
      <w:proofErr w:type="spellStart"/>
      <w:r>
        <w:t>rmd</w:t>
      </w:r>
      <w:proofErr w:type="spellEnd"/>
      <w:r>
        <w:t xml:space="preserve"> outputs more efficiently. 1000 simulations = 4-5 hours of time.</w:t>
      </w:r>
    </w:p>
  </w:comment>
  <w:comment w:id="5" w:author="Bill Pine" w:date="2019-08-12T06:43:00Z" w:initials="bp">
    <w:p w14:paraId="2F76E60F" w14:textId="3C2EFEC8" w:rsidR="003C330A" w:rsidRDefault="003C330A">
      <w:pPr>
        <w:pStyle w:val="CommentText"/>
      </w:pPr>
      <w:r>
        <w:rPr>
          <w:rStyle w:val="CommentReference"/>
        </w:rPr>
        <w:annotationRef/>
      </w:r>
      <w:hyperlink r:id="rId1" w:history="1">
        <w:r>
          <w:rPr>
            <w:rStyle w:val="Hyperlink"/>
          </w:rPr>
          <w:t>https://www.supremecourt.gov/oral_arguments/argument_transcripts/2017/142-orig_p8k0.pdf</w:t>
        </w:r>
      </w:hyperlink>
    </w:p>
  </w:comment>
  <w:comment w:id="6" w:author="Frederick,Peter C" w:date="2019-08-20T07:29:00Z" w:initials="FC">
    <w:p w14:paraId="6ACBA69C" w14:textId="5A0B67F5" w:rsidR="003C330A" w:rsidRDefault="003C330A">
      <w:pPr>
        <w:pStyle w:val="CommentText"/>
      </w:pPr>
      <w:r>
        <w:rPr>
          <w:rStyle w:val="CommentReference"/>
        </w:rPr>
        <w:annotationRef/>
      </w:r>
      <w:r>
        <w:t xml:space="preserve">I think we need to be careful here.  1) during those periods the reefs we study would have been much closer to freshwater sources than they are now because of SLR, and 2) While oysters did not go permanently extinct, we don’t actually know whether oyster populations winked out for periods of decades or even centuries or not.  </w:t>
      </w:r>
    </w:p>
  </w:comment>
  <w:comment w:id="7" w:author="Bill Pine" w:date="2019-08-21T08:44:00Z" w:initials="BP">
    <w:p w14:paraId="2E0062B8" w14:textId="096F7ED4" w:rsidR="003C330A" w:rsidRDefault="003C330A">
      <w:pPr>
        <w:pStyle w:val="CommentText"/>
      </w:pPr>
      <w:r>
        <w:rPr>
          <w:rStyle w:val="CommentReference"/>
        </w:rPr>
        <w:annotationRef/>
      </w:r>
      <w:r>
        <w:t xml:space="preserve">I tried to tame this down, but extinction is forever so if they went </w:t>
      </w:r>
      <w:r w:rsidR="005F349C">
        <w:t>extinct,</w:t>
      </w:r>
      <w:r>
        <w:t xml:space="preserve"> they were extinct.</w:t>
      </w:r>
    </w:p>
  </w:comment>
  <w:comment w:id="8" w:author="Bill Pine" w:date="2019-08-19T15:50:00Z" w:initials="BP">
    <w:p w14:paraId="06C7ECD7" w14:textId="4CB95CCE" w:rsidR="003C330A" w:rsidRDefault="003C330A">
      <w:pPr>
        <w:pStyle w:val="CommentText"/>
      </w:pPr>
      <w:r>
        <w:rPr>
          <w:rStyle w:val="CommentReference"/>
        </w:rPr>
        <w:annotationRef/>
      </w:r>
      <w:r>
        <w:t>I know these long links can’t be included, but I’m not sure how to reference them off the top of my head as there isn’t a stable document page I can recognize to include in references.  Will address this later.</w:t>
      </w:r>
    </w:p>
  </w:comment>
  <w:comment w:id="9" w:author="Frederick,Peter C" w:date="2019-08-20T08:13:00Z" w:initials="FC">
    <w:p w14:paraId="7A697E8D" w14:textId="07F07359" w:rsidR="003C330A" w:rsidRDefault="003C330A">
      <w:pPr>
        <w:pStyle w:val="CommentText"/>
      </w:pPr>
      <w:r>
        <w:rPr>
          <w:rStyle w:val="CommentReference"/>
        </w:rPr>
        <w:annotationRef/>
      </w:r>
      <w:r>
        <w:t xml:space="preserve">I am guessing this discussion gets pretty far into the adaptive management paper you are writing.  In any case, I think the management options we discuss here are pretty far afield from the relationships we show, and it may be a good idea to truncate discussion quite a bit.  </w:t>
      </w:r>
    </w:p>
  </w:comment>
  <w:comment w:id="10" w:author="Bill Pine" w:date="2019-08-13T06:15:00Z" w:initials="bp">
    <w:p w14:paraId="2B77D653" w14:textId="772B323C" w:rsidR="003C330A" w:rsidRDefault="003C330A">
      <w:pPr>
        <w:pStyle w:val="CommentText"/>
      </w:pPr>
      <w:r>
        <w:rPr>
          <w:rStyle w:val="CommentReference"/>
        </w:rPr>
        <w:annotationRef/>
      </w:r>
      <w:r>
        <w:t>These are incomplete</w:t>
      </w:r>
    </w:p>
  </w:comment>
  <w:comment w:id="26" w:author="Frederick,Peter C" w:date="2019-08-20T08:19:00Z" w:initials="FC">
    <w:p w14:paraId="6F23A82A" w14:textId="08CD461E" w:rsidR="003C330A" w:rsidRDefault="003C330A">
      <w:pPr>
        <w:pStyle w:val="CommentText"/>
      </w:pPr>
      <w:r>
        <w:rPr>
          <w:rStyle w:val="CommentReference"/>
        </w:rPr>
        <w:annotationRef/>
      </w:r>
      <w:r>
        <w:t>What does the period scale represent??</w:t>
      </w:r>
    </w:p>
  </w:comment>
  <w:comment w:id="27" w:author="Bill Pine" w:date="2019-08-13T08:50:00Z" w:initials="BP">
    <w:p w14:paraId="5D3671F4" w14:textId="074E9D55" w:rsidR="003C330A" w:rsidRDefault="003C330A">
      <w:pPr>
        <w:pStyle w:val="CommentText"/>
      </w:pPr>
      <w:r>
        <w:rPr>
          <w:rStyle w:val="CommentReference"/>
        </w:rPr>
        <w:annotationRef/>
      </w:r>
      <w:r>
        <w:t>2019 is incomplete, so that is why it is wonky</w:t>
      </w:r>
    </w:p>
  </w:comment>
  <w:comment w:id="28" w:author="Bill Pine" w:date="2019-08-13T06:19:00Z" w:initials="bp">
    <w:p w14:paraId="0FECE5BB" w14:textId="77B2121A" w:rsidR="003C330A" w:rsidRDefault="003C330A">
      <w:pPr>
        <w:pStyle w:val="CommentText"/>
      </w:pPr>
      <w:r>
        <w:rPr>
          <w:rStyle w:val="CommentReference"/>
        </w:rPr>
        <w:annotationRef/>
      </w:r>
      <w:r>
        <w:t xml:space="preserve">Make landings a </w:t>
      </w:r>
      <w:proofErr w:type="gramStart"/>
      <w:r>
        <w:t>6 panel</w:t>
      </w:r>
      <w:proofErr w:type="gramEnd"/>
      <w:r>
        <w:t xml:space="preserve"> graph with state on one side and Suwannee Sound on the other. May not need to include state landings</w:t>
      </w:r>
    </w:p>
  </w:comment>
  <w:comment w:id="29" w:author="Frederick,Peter C" w:date="2019-08-20T08:21:00Z" w:initials="FC">
    <w:p w14:paraId="39EA27E7" w14:textId="51606483" w:rsidR="003C330A" w:rsidRDefault="003C330A">
      <w:pPr>
        <w:pStyle w:val="CommentText"/>
      </w:pPr>
      <w:r>
        <w:rPr>
          <w:rStyle w:val="CommentReference"/>
        </w:rPr>
        <w:annotationRef/>
      </w:r>
      <w:r>
        <w:t>I suggest leaving this one out, and not confusing the picture with the state landings.</w:t>
      </w:r>
    </w:p>
  </w:comment>
  <w:comment w:id="30" w:author="Frederick,Peter C" w:date="2019-08-20T08:22:00Z" w:initials="FC">
    <w:p w14:paraId="1104C275" w14:textId="7EC9AB25" w:rsidR="003C330A" w:rsidRDefault="003C330A">
      <w:pPr>
        <w:pStyle w:val="CommentText"/>
      </w:pPr>
      <w:r>
        <w:rPr>
          <w:rStyle w:val="CommentReference"/>
        </w:rPr>
        <w:annotationRef/>
      </w:r>
      <w:r>
        <w:t xml:space="preserve">Relabel X axis as discharge </w:t>
      </w:r>
      <w:proofErr w:type="spellStart"/>
      <w:r>
        <w:t>cfs</w:t>
      </w:r>
      <w:proofErr w:type="spellEnd"/>
      <w:r>
        <w:t>.  What is the y axis – should be density….??</w:t>
      </w:r>
    </w:p>
  </w:comment>
  <w:comment w:id="31" w:author="Frederick,Peter C" w:date="2019-08-20T08:24:00Z" w:initials="FC">
    <w:p w14:paraId="61DB1030" w14:textId="77E66DAD" w:rsidR="003C330A" w:rsidRDefault="003C330A">
      <w:pPr>
        <w:pStyle w:val="CommentText"/>
      </w:pPr>
      <w:r>
        <w:rPr>
          <w:rStyle w:val="CommentReference"/>
        </w:rPr>
        <w:annotationRef/>
      </w:r>
      <w:r>
        <w:t xml:space="preserve">Probably don’t need the </w:t>
      </w:r>
      <w:proofErr w:type="spellStart"/>
      <w:r>
        <w:t>precip</w:t>
      </w:r>
      <w:proofErr w:type="spellEnd"/>
      <w:r>
        <w:t xml:space="preserve"> data unless we are going to discuss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353C92" w15:done="0"/>
  <w15:commentEx w15:paraId="368206C1" w15:done="0"/>
  <w15:commentEx w15:paraId="292E3B89" w15:done="0"/>
  <w15:commentEx w15:paraId="4B759341" w15:done="0"/>
  <w15:commentEx w15:paraId="2F76E60F" w15:done="0"/>
  <w15:commentEx w15:paraId="6ACBA69C" w15:done="0"/>
  <w15:commentEx w15:paraId="2E0062B8" w15:paraIdParent="6ACBA69C" w15:done="0"/>
  <w15:commentEx w15:paraId="06C7ECD7" w15:done="0"/>
  <w15:commentEx w15:paraId="7A697E8D" w15:done="0"/>
  <w15:commentEx w15:paraId="2B77D653" w15:done="0"/>
  <w15:commentEx w15:paraId="6F23A82A" w15:done="0"/>
  <w15:commentEx w15:paraId="5D3671F4" w15:done="0"/>
  <w15:commentEx w15:paraId="0FECE5BB" w15:done="0"/>
  <w15:commentEx w15:paraId="39EA27E7" w15:paraIdParent="0FECE5BB" w15:done="0"/>
  <w15:commentEx w15:paraId="1104C275" w15:done="0"/>
  <w15:commentEx w15:paraId="61DB10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353C92" w16cid:durableId="210D6A1C"/>
  <w16cid:commentId w16cid:paraId="368206C1" w16cid:durableId="210D6A5B"/>
  <w16cid:commentId w16cid:paraId="292E3B89" w16cid:durableId="210D548B"/>
  <w16cid:commentId w16cid:paraId="4B759341" w16cid:durableId="210D548C"/>
  <w16cid:commentId w16cid:paraId="2F76E60F" w16cid:durableId="20FB8914"/>
  <w16cid:commentId w16cid:paraId="6ACBA69C" w16cid:durableId="210D548F"/>
  <w16cid:commentId w16cid:paraId="2E0062B8" w16cid:durableId="210D5490"/>
  <w16cid:commentId w16cid:paraId="06C7ECD7" w16cid:durableId="210D5491"/>
  <w16cid:commentId w16cid:paraId="7A697E8D" w16cid:durableId="210D5492"/>
  <w16cid:commentId w16cid:paraId="2B77D653" w16cid:durableId="20FCD3FA"/>
  <w16cid:commentId w16cid:paraId="6F23A82A" w16cid:durableId="210D5494"/>
  <w16cid:commentId w16cid:paraId="5D3671F4" w16cid:durableId="20FE16A0"/>
  <w16cid:commentId w16cid:paraId="0FECE5BB" w16cid:durableId="20FCD4E2"/>
  <w16cid:commentId w16cid:paraId="39EA27E7" w16cid:durableId="210D5497"/>
  <w16cid:commentId w16cid:paraId="1104C275" w16cid:durableId="210D5498"/>
  <w16cid:commentId w16cid:paraId="61DB1030" w16cid:durableId="210D54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4E7B0" w14:textId="77777777" w:rsidR="00F41B4A" w:rsidRDefault="00F41B4A" w:rsidP="003F4DD7">
      <w:pPr>
        <w:spacing w:after="0" w:line="240" w:lineRule="auto"/>
      </w:pPr>
      <w:r>
        <w:separator/>
      </w:r>
    </w:p>
  </w:endnote>
  <w:endnote w:type="continuationSeparator" w:id="0">
    <w:p w14:paraId="4F9AE9AF" w14:textId="77777777" w:rsidR="00F41B4A" w:rsidRDefault="00F41B4A" w:rsidP="003F4DD7">
      <w:pPr>
        <w:spacing w:after="0" w:line="240" w:lineRule="auto"/>
      </w:pPr>
      <w:r>
        <w:continuationSeparator/>
      </w:r>
    </w:p>
  </w:endnote>
  <w:endnote w:type="continuationNotice" w:id="1">
    <w:p w14:paraId="79147FB4" w14:textId="77777777" w:rsidR="00F41B4A" w:rsidRDefault="00F41B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5407"/>
      <w:docPartObj>
        <w:docPartGallery w:val="Page Numbers (Bottom of Page)"/>
        <w:docPartUnique/>
      </w:docPartObj>
    </w:sdtPr>
    <w:sdtEndPr>
      <w:rPr>
        <w:noProof/>
      </w:rPr>
    </w:sdtEndPr>
    <w:sdtContent>
      <w:p w14:paraId="42517749" w14:textId="4391CCF5" w:rsidR="003C330A" w:rsidRDefault="003C330A">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4206EE40" w14:textId="77777777" w:rsidR="003C330A" w:rsidRDefault="003C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69F08" w14:textId="77777777" w:rsidR="00F41B4A" w:rsidRDefault="00F41B4A" w:rsidP="003F4DD7">
      <w:pPr>
        <w:spacing w:after="0" w:line="240" w:lineRule="auto"/>
      </w:pPr>
      <w:r>
        <w:separator/>
      </w:r>
    </w:p>
  </w:footnote>
  <w:footnote w:type="continuationSeparator" w:id="0">
    <w:p w14:paraId="0F24A50A" w14:textId="77777777" w:rsidR="00F41B4A" w:rsidRDefault="00F41B4A" w:rsidP="003F4DD7">
      <w:pPr>
        <w:spacing w:after="0" w:line="240" w:lineRule="auto"/>
      </w:pPr>
      <w:r>
        <w:continuationSeparator/>
      </w:r>
    </w:p>
  </w:footnote>
  <w:footnote w:type="continuationNotice" w:id="1">
    <w:p w14:paraId="19929EA1" w14:textId="77777777" w:rsidR="00F41B4A" w:rsidRDefault="00F41B4A">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Pine">
    <w15:presenceInfo w15:providerId="None" w15:userId="Bill Pine"/>
  </w15:person>
  <w15:person w15:author="Frederick,Peter C">
    <w15:presenceInfo w15:providerId="AD" w15:userId="S-1-5-21-1308237860-4193317556-336787646-600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05C"/>
    <w:rsid w:val="00004087"/>
    <w:rsid w:val="0002033C"/>
    <w:rsid w:val="00043EAC"/>
    <w:rsid w:val="00055A82"/>
    <w:rsid w:val="00060EC0"/>
    <w:rsid w:val="00063BB9"/>
    <w:rsid w:val="00065A98"/>
    <w:rsid w:val="0009084C"/>
    <w:rsid w:val="000935CD"/>
    <w:rsid w:val="00095402"/>
    <w:rsid w:val="0009764E"/>
    <w:rsid w:val="00097FDD"/>
    <w:rsid w:val="000B07AC"/>
    <w:rsid w:val="000B3CD0"/>
    <w:rsid w:val="000B75AB"/>
    <w:rsid w:val="000C6E00"/>
    <w:rsid w:val="000E4036"/>
    <w:rsid w:val="000F6DCE"/>
    <w:rsid w:val="00127B35"/>
    <w:rsid w:val="0017436D"/>
    <w:rsid w:val="0017714F"/>
    <w:rsid w:val="001920BE"/>
    <w:rsid w:val="00193FB5"/>
    <w:rsid w:val="00197B73"/>
    <w:rsid w:val="001A3301"/>
    <w:rsid w:val="001A3AC0"/>
    <w:rsid w:val="001A5492"/>
    <w:rsid w:val="001C0778"/>
    <w:rsid w:val="001C40C3"/>
    <w:rsid w:val="001D02E0"/>
    <w:rsid w:val="001D569E"/>
    <w:rsid w:val="001D5B65"/>
    <w:rsid w:val="001E1027"/>
    <w:rsid w:val="001E18B1"/>
    <w:rsid w:val="001E1F07"/>
    <w:rsid w:val="001E2BD8"/>
    <w:rsid w:val="001E32FA"/>
    <w:rsid w:val="002132F9"/>
    <w:rsid w:val="002426B5"/>
    <w:rsid w:val="002667D9"/>
    <w:rsid w:val="00267DA6"/>
    <w:rsid w:val="00267EB6"/>
    <w:rsid w:val="00285A07"/>
    <w:rsid w:val="002910C0"/>
    <w:rsid w:val="00295C22"/>
    <w:rsid w:val="002A0BC4"/>
    <w:rsid w:val="002A1E40"/>
    <w:rsid w:val="002A251E"/>
    <w:rsid w:val="002B70DB"/>
    <w:rsid w:val="002C2557"/>
    <w:rsid w:val="002D2D0B"/>
    <w:rsid w:val="002D5CE2"/>
    <w:rsid w:val="002D6487"/>
    <w:rsid w:val="002E371A"/>
    <w:rsid w:val="002E7B02"/>
    <w:rsid w:val="002F3A53"/>
    <w:rsid w:val="0031319F"/>
    <w:rsid w:val="003266BF"/>
    <w:rsid w:val="003378AB"/>
    <w:rsid w:val="00337A4C"/>
    <w:rsid w:val="00370346"/>
    <w:rsid w:val="003838B2"/>
    <w:rsid w:val="00387BC2"/>
    <w:rsid w:val="003943FA"/>
    <w:rsid w:val="00395DD6"/>
    <w:rsid w:val="003A4482"/>
    <w:rsid w:val="003B4C19"/>
    <w:rsid w:val="003B7F76"/>
    <w:rsid w:val="003C2883"/>
    <w:rsid w:val="003C330A"/>
    <w:rsid w:val="003D10EE"/>
    <w:rsid w:val="003D1D45"/>
    <w:rsid w:val="003E0FE3"/>
    <w:rsid w:val="003E35C6"/>
    <w:rsid w:val="003F4DD7"/>
    <w:rsid w:val="00403017"/>
    <w:rsid w:val="004063EE"/>
    <w:rsid w:val="00443772"/>
    <w:rsid w:val="00450CBF"/>
    <w:rsid w:val="00461D8A"/>
    <w:rsid w:val="00462997"/>
    <w:rsid w:val="0046662E"/>
    <w:rsid w:val="00472545"/>
    <w:rsid w:val="00487491"/>
    <w:rsid w:val="004915BE"/>
    <w:rsid w:val="00495FD4"/>
    <w:rsid w:val="004B3680"/>
    <w:rsid w:val="004C0788"/>
    <w:rsid w:val="004C0A07"/>
    <w:rsid w:val="004D4C14"/>
    <w:rsid w:val="004D6CF2"/>
    <w:rsid w:val="004D7CCB"/>
    <w:rsid w:val="004E1389"/>
    <w:rsid w:val="004F6BF5"/>
    <w:rsid w:val="0054385C"/>
    <w:rsid w:val="00553229"/>
    <w:rsid w:val="0055436A"/>
    <w:rsid w:val="0056001F"/>
    <w:rsid w:val="00584121"/>
    <w:rsid w:val="005A7234"/>
    <w:rsid w:val="005B0A88"/>
    <w:rsid w:val="005D6337"/>
    <w:rsid w:val="005D672F"/>
    <w:rsid w:val="005D6DD4"/>
    <w:rsid w:val="005D7E67"/>
    <w:rsid w:val="005E4545"/>
    <w:rsid w:val="005E7F4B"/>
    <w:rsid w:val="005F0718"/>
    <w:rsid w:val="005F349C"/>
    <w:rsid w:val="005F5DB7"/>
    <w:rsid w:val="006627B8"/>
    <w:rsid w:val="0067165A"/>
    <w:rsid w:val="00683CF0"/>
    <w:rsid w:val="00695068"/>
    <w:rsid w:val="006A25A1"/>
    <w:rsid w:val="006A2B03"/>
    <w:rsid w:val="006B2E15"/>
    <w:rsid w:val="006D24DC"/>
    <w:rsid w:val="006D73E3"/>
    <w:rsid w:val="00736207"/>
    <w:rsid w:val="007500CE"/>
    <w:rsid w:val="007516F4"/>
    <w:rsid w:val="00756560"/>
    <w:rsid w:val="00764A3D"/>
    <w:rsid w:val="0077243F"/>
    <w:rsid w:val="00772861"/>
    <w:rsid w:val="00780020"/>
    <w:rsid w:val="0078368B"/>
    <w:rsid w:val="0078563E"/>
    <w:rsid w:val="0078650E"/>
    <w:rsid w:val="007925A4"/>
    <w:rsid w:val="007A74CB"/>
    <w:rsid w:val="007B6D50"/>
    <w:rsid w:val="007E2E13"/>
    <w:rsid w:val="007E4D85"/>
    <w:rsid w:val="007E76F2"/>
    <w:rsid w:val="007F11CA"/>
    <w:rsid w:val="007F11CE"/>
    <w:rsid w:val="007F7AAF"/>
    <w:rsid w:val="00800255"/>
    <w:rsid w:val="00801E93"/>
    <w:rsid w:val="00811538"/>
    <w:rsid w:val="008269D8"/>
    <w:rsid w:val="00846018"/>
    <w:rsid w:val="00855722"/>
    <w:rsid w:val="00861C67"/>
    <w:rsid w:val="0086712E"/>
    <w:rsid w:val="00870B3B"/>
    <w:rsid w:val="008A2859"/>
    <w:rsid w:val="008A4958"/>
    <w:rsid w:val="008A6E46"/>
    <w:rsid w:val="008B66F4"/>
    <w:rsid w:val="008B7BD1"/>
    <w:rsid w:val="008C0F2D"/>
    <w:rsid w:val="008C1A52"/>
    <w:rsid w:val="008C38D5"/>
    <w:rsid w:val="008E44C3"/>
    <w:rsid w:val="0090677B"/>
    <w:rsid w:val="00906D9F"/>
    <w:rsid w:val="009149BC"/>
    <w:rsid w:val="0091744A"/>
    <w:rsid w:val="00934903"/>
    <w:rsid w:val="00937106"/>
    <w:rsid w:val="00944183"/>
    <w:rsid w:val="00953862"/>
    <w:rsid w:val="00964855"/>
    <w:rsid w:val="00982B1B"/>
    <w:rsid w:val="00982BCE"/>
    <w:rsid w:val="009A0C31"/>
    <w:rsid w:val="009A2128"/>
    <w:rsid w:val="009A2D55"/>
    <w:rsid w:val="009B0BC9"/>
    <w:rsid w:val="009C010D"/>
    <w:rsid w:val="009D46B4"/>
    <w:rsid w:val="009E3162"/>
    <w:rsid w:val="009E4067"/>
    <w:rsid w:val="009E605C"/>
    <w:rsid w:val="00A000CD"/>
    <w:rsid w:val="00A030DF"/>
    <w:rsid w:val="00A2131E"/>
    <w:rsid w:val="00A31958"/>
    <w:rsid w:val="00A4208D"/>
    <w:rsid w:val="00A51725"/>
    <w:rsid w:val="00A6599F"/>
    <w:rsid w:val="00A6615D"/>
    <w:rsid w:val="00A8146A"/>
    <w:rsid w:val="00AA0329"/>
    <w:rsid w:val="00AA0D88"/>
    <w:rsid w:val="00AA4C3B"/>
    <w:rsid w:val="00AA6140"/>
    <w:rsid w:val="00AB2625"/>
    <w:rsid w:val="00AB4B0C"/>
    <w:rsid w:val="00AB58E1"/>
    <w:rsid w:val="00AE159D"/>
    <w:rsid w:val="00AE1720"/>
    <w:rsid w:val="00AE4EBF"/>
    <w:rsid w:val="00AF4724"/>
    <w:rsid w:val="00B024F1"/>
    <w:rsid w:val="00B03644"/>
    <w:rsid w:val="00B04886"/>
    <w:rsid w:val="00B17869"/>
    <w:rsid w:val="00B20FED"/>
    <w:rsid w:val="00B33854"/>
    <w:rsid w:val="00B409C9"/>
    <w:rsid w:val="00B441BD"/>
    <w:rsid w:val="00B913CB"/>
    <w:rsid w:val="00B9392D"/>
    <w:rsid w:val="00B93B71"/>
    <w:rsid w:val="00B96DB1"/>
    <w:rsid w:val="00BA4644"/>
    <w:rsid w:val="00BC318E"/>
    <w:rsid w:val="00BC6DF2"/>
    <w:rsid w:val="00BD147E"/>
    <w:rsid w:val="00BD2501"/>
    <w:rsid w:val="00BD4ABA"/>
    <w:rsid w:val="00BE3DB6"/>
    <w:rsid w:val="00BF0F5A"/>
    <w:rsid w:val="00BF3E3E"/>
    <w:rsid w:val="00C126FC"/>
    <w:rsid w:val="00C20A45"/>
    <w:rsid w:val="00C32D76"/>
    <w:rsid w:val="00C35379"/>
    <w:rsid w:val="00C451F9"/>
    <w:rsid w:val="00C53831"/>
    <w:rsid w:val="00C54F63"/>
    <w:rsid w:val="00C567C7"/>
    <w:rsid w:val="00C57CFB"/>
    <w:rsid w:val="00C64199"/>
    <w:rsid w:val="00C67B79"/>
    <w:rsid w:val="00C80B64"/>
    <w:rsid w:val="00C86357"/>
    <w:rsid w:val="00C877BA"/>
    <w:rsid w:val="00CB30DB"/>
    <w:rsid w:val="00CD1061"/>
    <w:rsid w:val="00CD2E89"/>
    <w:rsid w:val="00CD50FB"/>
    <w:rsid w:val="00CD53F8"/>
    <w:rsid w:val="00CE1A15"/>
    <w:rsid w:val="00D063D6"/>
    <w:rsid w:val="00D1042B"/>
    <w:rsid w:val="00D11641"/>
    <w:rsid w:val="00D17BB4"/>
    <w:rsid w:val="00D21C5E"/>
    <w:rsid w:val="00D2406F"/>
    <w:rsid w:val="00D24573"/>
    <w:rsid w:val="00D3559C"/>
    <w:rsid w:val="00D56CD3"/>
    <w:rsid w:val="00D6309D"/>
    <w:rsid w:val="00D65272"/>
    <w:rsid w:val="00D73370"/>
    <w:rsid w:val="00D7498D"/>
    <w:rsid w:val="00DA21D1"/>
    <w:rsid w:val="00DA7738"/>
    <w:rsid w:val="00DB1DCA"/>
    <w:rsid w:val="00DB2E27"/>
    <w:rsid w:val="00DB41B1"/>
    <w:rsid w:val="00DD1848"/>
    <w:rsid w:val="00E0259A"/>
    <w:rsid w:val="00E03D6F"/>
    <w:rsid w:val="00E04714"/>
    <w:rsid w:val="00E373BF"/>
    <w:rsid w:val="00E52F22"/>
    <w:rsid w:val="00E56217"/>
    <w:rsid w:val="00E577C1"/>
    <w:rsid w:val="00E72708"/>
    <w:rsid w:val="00E803BE"/>
    <w:rsid w:val="00E8517B"/>
    <w:rsid w:val="00E9536E"/>
    <w:rsid w:val="00EA6E58"/>
    <w:rsid w:val="00EB7F03"/>
    <w:rsid w:val="00EC66C9"/>
    <w:rsid w:val="00F12F92"/>
    <w:rsid w:val="00F130B2"/>
    <w:rsid w:val="00F2108F"/>
    <w:rsid w:val="00F23B2A"/>
    <w:rsid w:val="00F41B4A"/>
    <w:rsid w:val="00F41CC3"/>
    <w:rsid w:val="00F438DB"/>
    <w:rsid w:val="00F4428E"/>
    <w:rsid w:val="00F768D9"/>
    <w:rsid w:val="00F80B74"/>
    <w:rsid w:val="00F81661"/>
    <w:rsid w:val="00F93782"/>
    <w:rsid w:val="00FA55C9"/>
    <w:rsid w:val="00FB0816"/>
    <w:rsid w:val="00FB1FF5"/>
    <w:rsid w:val="00FC03B1"/>
    <w:rsid w:val="00FC3F38"/>
    <w:rsid w:val="00FC5187"/>
    <w:rsid w:val="00FD0C0C"/>
    <w:rsid w:val="00FE4138"/>
    <w:rsid w:val="00FF6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19C1C"/>
  <w15:chartTrackingRefBased/>
  <w15:docId w15:val="{E667A839-7D5F-476A-BD79-B9E7C4ED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7F03"/>
    <w:rPr>
      <w:color w:val="0563C1" w:themeColor="hyperlink"/>
      <w:u w:val="single"/>
    </w:rPr>
  </w:style>
  <w:style w:type="paragraph" w:styleId="HTMLPreformatted">
    <w:name w:val="HTML Preformatted"/>
    <w:basedOn w:val="Normal"/>
    <w:link w:val="HTMLPreformattedChar"/>
    <w:uiPriority w:val="99"/>
    <w:unhideWhenUsed/>
    <w:rsid w:val="004D6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D6CF2"/>
    <w:rPr>
      <w:rFonts w:ascii="Courier New" w:eastAsia="Times New Roman" w:hAnsi="Courier New" w:cs="Courier New"/>
      <w:sz w:val="20"/>
      <w:szCs w:val="20"/>
    </w:rPr>
  </w:style>
  <w:style w:type="character" w:customStyle="1" w:styleId="gghfmyibcpb">
    <w:name w:val="gghfmyibcpb"/>
    <w:basedOn w:val="DefaultParagraphFont"/>
    <w:rsid w:val="004D6CF2"/>
  </w:style>
  <w:style w:type="character" w:customStyle="1" w:styleId="gghfmyibcob">
    <w:name w:val="gghfmyibcob"/>
    <w:basedOn w:val="DefaultParagraphFont"/>
    <w:rsid w:val="004D6CF2"/>
  </w:style>
  <w:style w:type="character" w:styleId="CommentReference">
    <w:name w:val="annotation reference"/>
    <w:basedOn w:val="DefaultParagraphFont"/>
    <w:uiPriority w:val="99"/>
    <w:semiHidden/>
    <w:unhideWhenUsed/>
    <w:rsid w:val="00B024F1"/>
    <w:rPr>
      <w:sz w:val="16"/>
      <w:szCs w:val="16"/>
    </w:rPr>
  </w:style>
  <w:style w:type="paragraph" w:styleId="CommentText">
    <w:name w:val="annotation text"/>
    <w:basedOn w:val="Normal"/>
    <w:link w:val="CommentTextChar"/>
    <w:uiPriority w:val="99"/>
    <w:semiHidden/>
    <w:unhideWhenUsed/>
    <w:rsid w:val="00B024F1"/>
    <w:pPr>
      <w:spacing w:line="240" w:lineRule="auto"/>
    </w:pPr>
    <w:rPr>
      <w:sz w:val="20"/>
      <w:szCs w:val="20"/>
    </w:rPr>
  </w:style>
  <w:style w:type="character" w:customStyle="1" w:styleId="CommentTextChar">
    <w:name w:val="Comment Text Char"/>
    <w:basedOn w:val="DefaultParagraphFont"/>
    <w:link w:val="CommentText"/>
    <w:uiPriority w:val="99"/>
    <w:semiHidden/>
    <w:rsid w:val="00B024F1"/>
    <w:rPr>
      <w:sz w:val="20"/>
      <w:szCs w:val="20"/>
    </w:rPr>
  </w:style>
  <w:style w:type="paragraph" w:styleId="CommentSubject">
    <w:name w:val="annotation subject"/>
    <w:basedOn w:val="CommentText"/>
    <w:next w:val="CommentText"/>
    <w:link w:val="CommentSubjectChar"/>
    <w:uiPriority w:val="99"/>
    <w:semiHidden/>
    <w:unhideWhenUsed/>
    <w:rsid w:val="00B024F1"/>
    <w:rPr>
      <w:b/>
      <w:bCs/>
    </w:rPr>
  </w:style>
  <w:style w:type="character" w:customStyle="1" w:styleId="CommentSubjectChar">
    <w:name w:val="Comment Subject Char"/>
    <w:basedOn w:val="CommentTextChar"/>
    <w:link w:val="CommentSubject"/>
    <w:uiPriority w:val="99"/>
    <w:semiHidden/>
    <w:rsid w:val="00B024F1"/>
    <w:rPr>
      <w:b/>
      <w:bCs/>
      <w:sz w:val="20"/>
      <w:szCs w:val="20"/>
    </w:rPr>
  </w:style>
  <w:style w:type="paragraph" w:styleId="BalloonText">
    <w:name w:val="Balloon Text"/>
    <w:basedOn w:val="Normal"/>
    <w:link w:val="BalloonTextChar"/>
    <w:uiPriority w:val="99"/>
    <w:semiHidden/>
    <w:unhideWhenUsed/>
    <w:rsid w:val="00B024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4F1"/>
    <w:rPr>
      <w:rFonts w:ascii="Segoe UI" w:hAnsi="Segoe UI" w:cs="Segoe UI"/>
      <w:sz w:val="18"/>
      <w:szCs w:val="18"/>
    </w:rPr>
  </w:style>
  <w:style w:type="character" w:styleId="FollowedHyperlink">
    <w:name w:val="FollowedHyperlink"/>
    <w:basedOn w:val="DefaultParagraphFont"/>
    <w:uiPriority w:val="99"/>
    <w:semiHidden/>
    <w:unhideWhenUsed/>
    <w:rsid w:val="005D6DD4"/>
    <w:rPr>
      <w:color w:val="954F72" w:themeColor="followedHyperlink"/>
      <w:u w:val="single"/>
    </w:rPr>
  </w:style>
  <w:style w:type="character" w:customStyle="1" w:styleId="UnresolvedMention1">
    <w:name w:val="Unresolved Mention1"/>
    <w:basedOn w:val="DefaultParagraphFont"/>
    <w:uiPriority w:val="99"/>
    <w:semiHidden/>
    <w:unhideWhenUsed/>
    <w:rsid w:val="0046662E"/>
    <w:rPr>
      <w:color w:val="605E5C"/>
      <w:shd w:val="clear" w:color="auto" w:fill="E1DFDD"/>
    </w:rPr>
  </w:style>
  <w:style w:type="character" w:customStyle="1" w:styleId="gnkrckgcgsb">
    <w:name w:val="gnkrckgcgsb"/>
    <w:basedOn w:val="DefaultParagraphFont"/>
    <w:rsid w:val="004915BE"/>
  </w:style>
  <w:style w:type="table" w:styleId="TableGrid">
    <w:name w:val="Table Grid"/>
    <w:basedOn w:val="TableNormal"/>
    <w:uiPriority w:val="39"/>
    <w:rsid w:val="00450C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4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DD7"/>
  </w:style>
  <w:style w:type="paragraph" w:styleId="Footer">
    <w:name w:val="footer"/>
    <w:basedOn w:val="Normal"/>
    <w:link w:val="FooterChar"/>
    <w:uiPriority w:val="99"/>
    <w:unhideWhenUsed/>
    <w:rsid w:val="003F4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DD7"/>
  </w:style>
  <w:style w:type="character" w:styleId="LineNumber">
    <w:name w:val="line number"/>
    <w:basedOn w:val="DefaultParagraphFont"/>
    <w:uiPriority w:val="99"/>
    <w:semiHidden/>
    <w:unhideWhenUsed/>
    <w:rsid w:val="003F4DD7"/>
  </w:style>
  <w:style w:type="paragraph" w:styleId="Revision">
    <w:name w:val="Revision"/>
    <w:hidden/>
    <w:uiPriority w:val="99"/>
    <w:semiHidden/>
    <w:rsid w:val="00193FB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539236">
      <w:bodyDiv w:val="1"/>
      <w:marLeft w:val="0"/>
      <w:marRight w:val="0"/>
      <w:marTop w:val="0"/>
      <w:marBottom w:val="0"/>
      <w:divBdr>
        <w:top w:val="none" w:sz="0" w:space="0" w:color="auto"/>
        <w:left w:val="none" w:sz="0" w:space="0" w:color="auto"/>
        <w:bottom w:val="none" w:sz="0" w:space="0" w:color="auto"/>
        <w:right w:val="none" w:sz="0" w:space="0" w:color="auto"/>
      </w:divBdr>
    </w:div>
    <w:div w:id="192873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upremecourt.gov/oral_arguments/argument_transcripts/2017/142-orig_p8k0.pdf"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cid:image002.jpg@01D55690.C775C080" TargetMode="External"/><Relationship Id="rId7" Type="http://schemas.openxmlformats.org/officeDocument/2006/relationships/comments" Target="comment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R-project.org/" TargetMode="External"/><Relationship Id="rId24" Type="http://schemas.openxmlformats.org/officeDocument/2006/relationships/image" Target="cid:image002.jpg@01D55684.6E9D6BE0" TargetMode="Externa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1.jpeg"/><Relationship Id="rId28" Type="http://schemas.openxmlformats.org/officeDocument/2006/relationships/theme" Target="theme/theme1.xml"/><Relationship Id="rId10" Type="http://schemas.openxmlformats.org/officeDocument/2006/relationships/hyperlink" Target="https://northfloridawater.co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jpg"/><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91B8-DEF5-43C6-BF60-C8A3705D2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28</Pages>
  <Words>7060</Words>
  <Characters>40247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4</cp:revision>
  <dcterms:created xsi:type="dcterms:W3CDTF">2019-08-22T14:04:00Z</dcterms:created>
  <dcterms:modified xsi:type="dcterms:W3CDTF">2019-08-26T00:45:00Z</dcterms:modified>
</cp:coreProperties>
</file>